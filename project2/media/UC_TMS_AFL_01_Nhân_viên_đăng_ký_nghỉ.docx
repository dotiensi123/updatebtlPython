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X="2418" w:tblpY="877"/>
        <w:tblW w:w="4712" w:type="pct"/>
        <w:tblCellMar>
          <w:left w:w="144" w:type="dxa"/>
          <w:right w:w="115" w:type="dxa"/>
        </w:tblCellMar>
        <w:tblLook w:val="04A0" w:firstRow="1" w:lastRow="0" w:firstColumn="1" w:lastColumn="0" w:noHBand="0" w:noVBand="1"/>
      </w:tblPr>
      <w:tblGrid>
        <w:gridCol w:w="9038"/>
      </w:tblGrid>
      <w:tr w:rsidR="00F839D7" w:rsidRPr="00D625A5" w14:paraId="43BDC4BB" w14:textId="77777777" w:rsidTr="00815EBA">
        <w:tc>
          <w:tcPr>
            <w:tcW w:w="8821" w:type="dxa"/>
            <w:tcMar>
              <w:top w:w="216" w:type="dxa"/>
              <w:left w:w="115" w:type="dxa"/>
              <w:bottom w:w="216" w:type="dxa"/>
              <w:right w:w="115" w:type="dxa"/>
            </w:tcMar>
          </w:tcPr>
          <w:p w14:paraId="756BCDA9" w14:textId="77777777" w:rsidR="00F839D7" w:rsidRPr="00364B03" w:rsidRDefault="00F839D7" w:rsidP="00815EBA">
            <w:pPr>
              <w:pStyle w:val="NoSpacing"/>
              <w:widowControl w:val="0"/>
              <w:jc w:val="both"/>
              <w:rPr>
                <w:rFonts w:ascii="Times New Roman" w:hAnsi="Times New Roman" w:cs="Times New Roman"/>
                <w:noProof/>
                <w:sz w:val="20"/>
                <w:szCs w:val="20"/>
                <w:rPrChange w:id="0" w:author="DELL" w:date="2023-03-14T13:49:00Z">
                  <w:rPr>
                    <w:rFonts w:ascii="Times New Roman" w:hAnsi="Times New Roman" w:cs="Times New Roman"/>
                    <w:noProof/>
                    <w:kern w:val="2"/>
                    <w:sz w:val="20"/>
                    <w:szCs w:val="20"/>
                    <w:lang w:val="vi-VN" w:eastAsia="zh-CN"/>
                  </w:rPr>
                </w:rPrChange>
              </w:rPr>
            </w:pPr>
          </w:p>
        </w:tc>
      </w:tr>
      <w:tr w:rsidR="00F839D7" w:rsidRPr="00D625A5" w14:paraId="0E32773A" w14:textId="77777777" w:rsidTr="00815EBA">
        <w:tc>
          <w:tcPr>
            <w:tcW w:w="8821" w:type="dxa"/>
            <w:tcMar>
              <w:top w:w="216" w:type="dxa"/>
              <w:left w:w="115" w:type="dxa"/>
              <w:bottom w:w="216" w:type="dxa"/>
              <w:right w:w="115" w:type="dxa"/>
            </w:tcMar>
          </w:tcPr>
          <w:p w14:paraId="623108FB" w14:textId="77777777" w:rsidR="00F839D7" w:rsidRPr="00D625A5" w:rsidRDefault="00F839D7" w:rsidP="00815EBA">
            <w:pPr>
              <w:pStyle w:val="NoSpacing"/>
              <w:rPr>
                <w:rFonts w:ascii="Times New Roman" w:hAnsi="Times New Roman" w:cs="Times New Roman"/>
                <w:noProof/>
                <w:sz w:val="20"/>
                <w:szCs w:val="20"/>
                <w:lang w:val="vi-VN"/>
              </w:rPr>
            </w:pPr>
          </w:p>
        </w:tc>
      </w:tr>
      <w:tr w:rsidR="00F839D7" w:rsidRPr="00D625A5" w14:paraId="51DA3145" w14:textId="77777777" w:rsidTr="00815EBA">
        <w:trPr>
          <w:trHeight w:val="961"/>
        </w:trPr>
        <w:tc>
          <w:tcPr>
            <w:tcW w:w="8821" w:type="dxa"/>
            <w:vAlign w:val="center"/>
          </w:tcPr>
          <w:sdt>
            <w:sdtPr>
              <w:rPr>
                <w:rFonts w:ascii="Times New Roman" w:eastAsiaTheme="majorEastAsia" w:hAnsi="Times New Roman" w:cs="Times New Roman"/>
                <w:b/>
                <w:noProof/>
                <w:sz w:val="20"/>
                <w:szCs w:val="20"/>
                <w:lang w:val="vi-VN"/>
              </w:rPr>
              <w:alias w:val="Title"/>
              <w:id w:val="13406919"/>
              <w:placeholder>
                <w:docPart w:val="457B209899DE4476A73F5F7B57FFD565"/>
              </w:placeholder>
              <w:showingPlcHdr/>
              <w:dataBinding w:prefixMappings="xmlns:ns0='http://schemas.openxmlformats.org/package/2006/metadata/core-properties' xmlns:ns1='http://purl.org/dc/elements/1.1/'" w:xpath="/ns0:coreProperties[1]/ns1:title[1]" w:storeItemID="{6C3C8BC8-F283-45AE-878A-BAB7291924A1}"/>
              <w:text/>
            </w:sdtPr>
            <w:sdtContent>
              <w:p w14:paraId="4114B114" w14:textId="10558B45" w:rsidR="00F839D7" w:rsidRPr="00D625A5" w:rsidRDefault="00F839D7" w:rsidP="00815EBA">
                <w:pPr>
                  <w:pStyle w:val="NoSpacing"/>
                  <w:spacing w:line="216" w:lineRule="auto"/>
                  <w:jc w:val="center"/>
                  <w:rPr>
                    <w:rFonts w:ascii="Times New Roman" w:eastAsiaTheme="majorEastAsia" w:hAnsi="Times New Roman" w:cs="Times New Roman"/>
                    <w:noProof/>
                    <w:sz w:val="20"/>
                    <w:szCs w:val="20"/>
                    <w:lang w:val="vi-VN"/>
                  </w:rPr>
                </w:pPr>
                <w:r w:rsidRPr="00D625A5">
                  <w:rPr>
                    <w:rFonts w:ascii="Times New Roman" w:eastAsiaTheme="majorEastAsia" w:hAnsi="Times New Roman" w:cs="Times New Roman"/>
                    <w:color w:val="4472C4" w:themeColor="accent1"/>
                    <w:sz w:val="20"/>
                    <w:szCs w:val="20"/>
                  </w:rPr>
                  <w:t>[Document title]</w:t>
                </w:r>
              </w:p>
            </w:sdtContent>
          </w:sdt>
        </w:tc>
      </w:tr>
      <w:tr w:rsidR="00F839D7" w:rsidRPr="00D625A5" w14:paraId="74E0C056" w14:textId="77777777" w:rsidTr="00815EBA">
        <w:trPr>
          <w:trHeight w:val="552"/>
        </w:trPr>
        <w:tc>
          <w:tcPr>
            <w:tcW w:w="8821" w:type="dxa"/>
            <w:tcMar>
              <w:top w:w="216" w:type="dxa"/>
              <w:left w:w="115" w:type="dxa"/>
              <w:bottom w:w="216" w:type="dxa"/>
              <w:right w:w="115" w:type="dxa"/>
            </w:tcMar>
          </w:tcPr>
          <w:p w14:paraId="3AA0F836" w14:textId="77777777" w:rsidR="00F839D7" w:rsidRPr="00D625A5" w:rsidRDefault="00F839D7" w:rsidP="00815EBA">
            <w:pPr>
              <w:pStyle w:val="NoSpacing"/>
              <w:jc w:val="center"/>
              <w:rPr>
                <w:rFonts w:ascii="Times New Roman" w:hAnsi="Times New Roman" w:cs="Times New Roman"/>
                <w:noProof/>
                <w:sz w:val="20"/>
                <w:szCs w:val="20"/>
                <w:lang w:val="vi-VN"/>
              </w:rPr>
            </w:pPr>
          </w:p>
          <w:sdt>
            <w:sdtPr>
              <w:rPr>
                <w:rFonts w:ascii="Times New Roman" w:hAnsi="Times New Roman" w:cs="Times New Roman"/>
                <w:noProof/>
                <w:sz w:val="20"/>
                <w:szCs w:val="20"/>
                <w:lang w:val="vi-VN"/>
              </w:rPr>
              <w:alias w:val="Subtitle"/>
              <w:id w:val="13406923"/>
              <w:placeholder>
                <w:docPart w:val="BAB1241CF21843FF88504BA697FC9825"/>
              </w:placeholder>
              <w:showingPlcHdr/>
              <w:dataBinding w:prefixMappings="xmlns:ns0='http://schemas.openxmlformats.org/package/2006/metadata/core-properties' xmlns:ns1='http://purl.org/dc/elements/1.1/'" w:xpath="/ns0:coreProperties[1]/ns1:subject[1]" w:storeItemID="{6C3C8BC8-F283-45AE-878A-BAB7291924A1}"/>
              <w:text/>
            </w:sdtPr>
            <w:sdtContent>
              <w:p w14:paraId="4C5F08C8" w14:textId="4054213F" w:rsidR="00F839D7" w:rsidRPr="00D625A5" w:rsidRDefault="00F839D7" w:rsidP="00815EBA">
                <w:pPr>
                  <w:pStyle w:val="NoSpacing"/>
                  <w:jc w:val="center"/>
                  <w:rPr>
                    <w:rFonts w:ascii="Times New Roman" w:hAnsi="Times New Roman" w:cs="Times New Roman"/>
                    <w:noProof/>
                    <w:sz w:val="20"/>
                    <w:szCs w:val="20"/>
                    <w:lang w:val="vi-VN"/>
                  </w:rPr>
                </w:pPr>
                <w:r w:rsidRPr="00D625A5">
                  <w:rPr>
                    <w:rFonts w:ascii="Times New Roman" w:hAnsi="Times New Roman" w:cs="Times New Roman"/>
                    <w:color w:val="2F5496" w:themeColor="accent1" w:themeShade="BF"/>
                    <w:sz w:val="20"/>
                    <w:szCs w:val="20"/>
                  </w:rPr>
                  <w:t>[Document subtitle]</w:t>
                </w:r>
              </w:p>
            </w:sdtContent>
          </w:sdt>
        </w:tc>
      </w:tr>
      <w:tr w:rsidR="00F839D7" w:rsidRPr="00D625A5" w14:paraId="4F097186" w14:textId="77777777" w:rsidTr="00815EBA">
        <w:trPr>
          <w:trHeight w:val="552"/>
        </w:trPr>
        <w:tc>
          <w:tcPr>
            <w:tcW w:w="8821" w:type="dxa"/>
            <w:tcMar>
              <w:top w:w="216" w:type="dxa"/>
              <w:left w:w="115" w:type="dxa"/>
              <w:bottom w:w="216" w:type="dxa"/>
              <w:right w:w="115" w:type="dxa"/>
            </w:tcMar>
          </w:tcPr>
          <w:p w14:paraId="6D3FA1B8" w14:textId="77777777" w:rsidR="00F839D7" w:rsidRPr="00D625A5" w:rsidRDefault="00F839D7" w:rsidP="00815EBA">
            <w:pPr>
              <w:pStyle w:val="NoSpacing"/>
              <w:jc w:val="center"/>
              <w:rPr>
                <w:rFonts w:ascii="Times New Roman" w:hAnsi="Times New Roman" w:cs="Times New Roman"/>
                <w:noProof/>
                <w:sz w:val="20"/>
                <w:szCs w:val="20"/>
              </w:rPr>
            </w:pPr>
          </w:p>
          <w:p w14:paraId="3D2C0110" w14:textId="77777777" w:rsidR="00F839D7" w:rsidRPr="00D625A5" w:rsidRDefault="00F839D7" w:rsidP="00815EBA">
            <w:pPr>
              <w:pStyle w:val="NoSpacing"/>
              <w:jc w:val="center"/>
              <w:rPr>
                <w:rFonts w:ascii="Times New Roman" w:hAnsi="Times New Roman" w:cs="Times New Roman"/>
                <w:noProof/>
                <w:sz w:val="20"/>
                <w:szCs w:val="20"/>
              </w:rPr>
            </w:pPr>
            <w:r w:rsidRPr="00D625A5">
              <w:rPr>
                <w:rFonts w:ascii="Times New Roman" w:hAnsi="Times New Roman" w:cs="Times New Roman"/>
                <w:noProof/>
                <w:sz w:val="20"/>
                <w:szCs w:val="20"/>
              </w:rPr>
              <w:t>Mã dự án</w:t>
            </w:r>
            <w:r w:rsidRPr="00D625A5">
              <w:rPr>
                <w:rFonts w:ascii="Times New Roman" w:hAnsi="Times New Roman" w:cs="Times New Roman"/>
                <w:noProof/>
                <w:sz w:val="20"/>
                <w:szCs w:val="20"/>
                <w:lang w:val="vi-VN"/>
              </w:rPr>
              <w:t xml:space="preserve">: </w:t>
            </w:r>
            <w:r w:rsidRPr="00D625A5">
              <w:rPr>
                <w:rFonts w:ascii="Times New Roman" w:hAnsi="Times New Roman" w:cs="Times New Roman"/>
                <w:noProof/>
                <w:sz w:val="20"/>
                <w:szCs w:val="20"/>
              </w:rPr>
              <w:t>HCM</w:t>
            </w:r>
          </w:p>
          <w:p w14:paraId="5C3187F8" w14:textId="3B7619FE" w:rsidR="00F839D7" w:rsidRPr="00D625A5" w:rsidRDefault="00F839D7" w:rsidP="00815EBA">
            <w:pPr>
              <w:pStyle w:val="NoSpacing"/>
              <w:jc w:val="center"/>
              <w:rPr>
                <w:rFonts w:ascii="Times New Roman" w:hAnsi="Times New Roman" w:cs="Times New Roman"/>
                <w:noProof/>
                <w:sz w:val="20"/>
                <w:szCs w:val="20"/>
              </w:rPr>
            </w:pPr>
            <w:r w:rsidRPr="00D625A5">
              <w:rPr>
                <w:rFonts w:ascii="Times New Roman" w:hAnsi="Times New Roman" w:cs="Times New Roman"/>
                <w:noProof/>
                <w:sz w:val="20"/>
                <w:szCs w:val="20"/>
              </w:rPr>
              <w:t>Mã tài liệu: HRM_</w:t>
            </w:r>
            <w:r w:rsidR="00BF0B97">
              <w:rPr>
                <w:rFonts w:ascii="Times New Roman" w:hAnsi="Times New Roman" w:cs="Times New Roman"/>
                <w:noProof/>
                <w:sz w:val="20"/>
                <w:szCs w:val="20"/>
              </w:rPr>
              <w:t>AFL</w:t>
            </w:r>
            <w:r w:rsidRPr="00D625A5">
              <w:rPr>
                <w:rFonts w:ascii="Times New Roman" w:hAnsi="Times New Roman" w:cs="Times New Roman"/>
                <w:noProof/>
                <w:sz w:val="20"/>
                <w:szCs w:val="20"/>
              </w:rPr>
              <w:t>_</w:t>
            </w:r>
            <w:r w:rsidR="00BF0B97">
              <w:rPr>
                <w:rFonts w:ascii="Times New Roman" w:hAnsi="Times New Roman" w:cs="Times New Roman"/>
                <w:noProof/>
                <w:sz w:val="20"/>
                <w:szCs w:val="20"/>
              </w:rPr>
              <w:t>01</w:t>
            </w:r>
            <w:r w:rsidRPr="00D625A5">
              <w:rPr>
                <w:rFonts w:ascii="Times New Roman" w:hAnsi="Times New Roman" w:cs="Times New Roman"/>
                <w:noProof/>
                <w:sz w:val="20"/>
                <w:szCs w:val="20"/>
              </w:rPr>
              <w:t>.SRS</w:t>
            </w:r>
          </w:p>
          <w:p w14:paraId="733A2808" w14:textId="77777777" w:rsidR="00F839D7" w:rsidRPr="00D625A5" w:rsidRDefault="00F839D7" w:rsidP="00815EBA">
            <w:pPr>
              <w:pStyle w:val="NoSpacing"/>
              <w:jc w:val="center"/>
              <w:rPr>
                <w:rFonts w:ascii="Times New Roman" w:hAnsi="Times New Roman" w:cs="Times New Roman"/>
                <w:noProof/>
                <w:sz w:val="20"/>
                <w:szCs w:val="20"/>
              </w:rPr>
            </w:pPr>
            <w:r w:rsidRPr="00D625A5">
              <w:rPr>
                <w:rFonts w:ascii="Times New Roman" w:hAnsi="Times New Roman" w:cs="Times New Roman"/>
                <w:noProof/>
                <w:sz w:val="20"/>
                <w:szCs w:val="20"/>
              </w:rPr>
              <w:t>Phiên bản tài liệu: 1.0</w:t>
            </w:r>
          </w:p>
          <w:p w14:paraId="191EAD2D" w14:textId="77777777" w:rsidR="00F839D7" w:rsidRPr="00D625A5" w:rsidRDefault="00F839D7" w:rsidP="00815EBA">
            <w:pPr>
              <w:pStyle w:val="NoSpacing"/>
              <w:jc w:val="center"/>
              <w:rPr>
                <w:rFonts w:ascii="Times New Roman" w:hAnsi="Times New Roman" w:cs="Times New Roman"/>
                <w:noProof/>
                <w:sz w:val="20"/>
                <w:szCs w:val="20"/>
              </w:rPr>
            </w:pPr>
          </w:p>
          <w:p w14:paraId="48E64AF9" w14:textId="77777777" w:rsidR="00F839D7" w:rsidRPr="00D625A5" w:rsidRDefault="00F839D7" w:rsidP="00815EBA">
            <w:pPr>
              <w:pStyle w:val="NoSpacing"/>
              <w:jc w:val="center"/>
              <w:rPr>
                <w:rFonts w:ascii="Times New Roman" w:hAnsi="Times New Roman" w:cs="Times New Roman"/>
                <w:noProof/>
                <w:sz w:val="20"/>
                <w:szCs w:val="20"/>
              </w:rPr>
            </w:pPr>
          </w:p>
          <w:p w14:paraId="45D71211" w14:textId="77777777" w:rsidR="00F839D7" w:rsidRPr="00D625A5" w:rsidRDefault="00F839D7" w:rsidP="00815EBA">
            <w:pPr>
              <w:pStyle w:val="NoSpacing"/>
              <w:jc w:val="center"/>
              <w:rPr>
                <w:rFonts w:ascii="Times New Roman" w:hAnsi="Times New Roman" w:cs="Times New Roman"/>
                <w:noProof/>
                <w:sz w:val="20"/>
                <w:szCs w:val="20"/>
              </w:rPr>
            </w:pPr>
          </w:p>
          <w:p w14:paraId="66DCE752" w14:textId="77777777" w:rsidR="00F839D7" w:rsidRPr="00D625A5" w:rsidRDefault="00F839D7" w:rsidP="00815EBA">
            <w:pPr>
              <w:pStyle w:val="NoSpacing"/>
              <w:jc w:val="center"/>
              <w:rPr>
                <w:rFonts w:ascii="Times New Roman" w:hAnsi="Times New Roman" w:cs="Times New Roman"/>
                <w:noProof/>
                <w:sz w:val="20"/>
                <w:szCs w:val="20"/>
              </w:rPr>
            </w:pPr>
          </w:p>
          <w:p w14:paraId="43A32A20"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6593F8B2"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78B8B427"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60E44729"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308AC7A3"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57198697"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094D288C"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70194698"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14B616DA"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289776BF"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55B35726" w14:textId="77777777" w:rsidR="00F839D7" w:rsidRPr="00D625A5" w:rsidRDefault="00F839D7" w:rsidP="00815EBA">
            <w:pPr>
              <w:pStyle w:val="NoSpacing"/>
              <w:jc w:val="center"/>
              <w:rPr>
                <w:rFonts w:ascii="Times New Roman" w:hAnsi="Times New Roman" w:cs="Times New Roman"/>
                <w:b/>
                <w:noProof/>
                <w:sz w:val="20"/>
                <w:szCs w:val="20"/>
                <w:lang w:val="vi-VN"/>
              </w:rPr>
            </w:pPr>
          </w:p>
          <w:p w14:paraId="5C233DDF" w14:textId="6918D435" w:rsidR="00F839D7" w:rsidRPr="00D625A5" w:rsidRDefault="00F839D7" w:rsidP="00815EBA">
            <w:pPr>
              <w:pStyle w:val="NoSpacing"/>
              <w:jc w:val="center"/>
              <w:rPr>
                <w:rFonts w:ascii="Times New Roman" w:hAnsi="Times New Roman" w:cs="Times New Roman"/>
                <w:noProof/>
                <w:sz w:val="20"/>
                <w:szCs w:val="20"/>
              </w:rPr>
            </w:pPr>
            <w:r w:rsidRPr="00D625A5">
              <w:rPr>
                <w:rFonts w:ascii="Times New Roman" w:hAnsi="Times New Roman" w:cs="Times New Roman"/>
                <w:b/>
                <w:noProof/>
                <w:sz w:val="20"/>
                <w:szCs w:val="20"/>
                <w:lang w:val="vi-VN"/>
              </w:rPr>
              <w:t xml:space="preserve">Hà Nội, Tháng </w:t>
            </w:r>
            <w:r w:rsidRPr="00D625A5">
              <w:rPr>
                <w:rFonts w:ascii="Times New Roman" w:hAnsi="Times New Roman" w:cs="Times New Roman"/>
                <w:b/>
                <w:noProof/>
                <w:sz w:val="20"/>
                <w:szCs w:val="20"/>
              </w:rPr>
              <w:t>0</w:t>
            </w:r>
            <w:r w:rsidR="00BF0B97">
              <w:rPr>
                <w:rFonts w:ascii="Times New Roman" w:hAnsi="Times New Roman" w:cs="Times New Roman"/>
                <w:b/>
                <w:noProof/>
                <w:sz w:val="20"/>
                <w:szCs w:val="20"/>
              </w:rPr>
              <w:t>5</w:t>
            </w:r>
            <w:r w:rsidRPr="00D625A5">
              <w:rPr>
                <w:rFonts w:ascii="Times New Roman" w:hAnsi="Times New Roman" w:cs="Times New Roman"/>
                <w:b/>
                <w:noProof/>
                <w:sz w:val="20"/>
                <w:szCs w:val="20"/>
                <w:lang w:val="vi-VN"/>
              </w:rPr>
              <w:t xml:space="preserve"> Năm 202</w:t>
            </w:r>
            <w:r w:rsidRPr="00D625A5">
              <w:rPr>
                <w:rFonts w:ascii="Times New Roman" w:hAnsi="Times New Roman" w:cs="Times New Roman"/>
                <w:b/>
                <w:noProof/>
                <w:sz w:val="20"/>
                <w:szCs w:val="20"/>
              </w:rPr>
              <w:t>2</w:t>
            </w:r>
          </w:p>
        </w:tc>
      </w:tr>
    </w:tbl>
    <w:p w14:paraId="3854EF88" w14:textId="77777777" w:rsidR="00F839D7" w:rsidRPr="00D625A5" w:rsidRDefault="00F839D7" w:rsidP="00F839D7">
      <w:pPr>
        <w:spacing w:after="160" w:line="259" w:lineRule="auto"/>
        <w:rPr>
          <w:rFonts w:ascii="Times New Roman" w:hAnsi="Times New Roman" w:cs="Times New Roman"/>
          <w:noProof/>
          <w:sz w:val="20"/>
          <w:szCs w:val="20"/>
        </w:rPr>
      </w:pPr>
      <w:r w:rsidRPr="00D625A5">
        <w:rPr>
          <w:rFonts w:ascii="Times New Roman" w:hAnsi="Times New Roman" w:cs="Times New Roman"/>
          <w:noProof/>
          <w:sz w:val="20"/>
          <w:szCs w:val="20"/>
        </w:rPr>
        <w:t xml:space="preserve"> </w:t>
      </w:r>
      <w:r w:rsidRPr="00D625A5">
        <w:rPr>
          <w:rFonts w:ascii="Times New Roman" w:hAnsi="Times New Roman" w:cs="Times New Roman"/>
          <w:noProof/>
          <w:sz w:val="20"/>
          <w:szCs w:val="20"/>
        </w:rPr>
        <w:br w:type="page"/>
      </w:r>
    </w:p>
    <w:p w14:paraId="2D7603AF" w14:textId="77777777" w:rsidR="00F839D7" w:rsidRPr="00D625A5" w:rsidRDefault="00F839D7" w:rsidP="00F839D7">
      <w:pPr>
        <w:spacing w:after="160" w:line="259" w:lineRule="auto"/>
        <w:rPr>
          <w:rFonts w:ascii="Times New Roman" w:hAnsi="Times New Roman" w:cs="Times New Roman"/>
          <w:noProof/>
          <w:sz w:val="20"/>
          <w:szCs w:val="20"/>
        </w:rPr>
      </w:pPr>
    </w:p>
    <w:p w14:paraId="23780ACC" w14:textId="77777777" w:rsidR="00F839D7" w:rsidRPr="00D625A5" w:rsidRDefault="00F839D7" w:rsidP="00F839D7">
      <w:pPr>
        <w:rPr>
          <w:rFonts w:ascii="Times New Roman" w:hAnsi="Times New Roman" w:cs="Times New Roman"/>
          <w:b/>
          <w:noProof/>
          <w:sz w:val="20"/>
          <w:szCs w:val="20"/>
        </w:rPr>
      </w:pPr>
      <w:r w:rsidRPr="00D625A5">
        <w:rPr>
          <w:rFonts w:ascii="Times New Roman" w:hAnsi="Times New Roman" w:cs="Times New Roman"/>
          <w:b/>
          <w:noProof/>
          <w:sz w:val="20"/>
          <w:szCs w:val="20"/>
        </w:rPr>
        <w:t>TRANG KÝ</w:t>
      </w:r>
    </w:p>
    <w:tbl>
      <w:tblPr>
        <w:tblpPr w:leftFromText="180" w:rightFromText="180" w:vertAnchor="text" w:horzAnchor="margin" w:tblpXSpec="center" w:tblpY="161"/>
        <w:tblW w:w="933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000" w:firstRow="0" w:lastRow="0" w:firstColumn="0" w:lastColumn="0" w:noHBand="0" w:noVBand="0"/>
      </w:tblPr>
      <w:tblGrid>
        <w:gridCol w:w="1718"/>
        <w:gridCol w:w="3739"/>
        <w:gridCol w:w="71"/>
        <w:gridCol w:w="3810"/>
      </w:tblGrid>
      <w:tr w:rsidR="00F839D7" w:rsidRPr="00D625A5" w14:paraId="55818E3D" w14:textId="77777777" w:rsidTr="00815EBA">
        <w:tc>
          <w:tcPr>
            <w:tcW w:w="9338" w:type="dxa"/>
            <w:gridSpan w:val="4"/>
            <w:shd w:val="clear" w:color="auto" w:fill="E7E6E6" w:themeFill="background2"/>
            <w:vAlign w:val="center"/>
          </w:tcPr>
          <w:p w14:paraId="4F42ECC1"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Cán bộ soạn thảo</w:t>
            </w:r>
          </w:p>
        </w:tc>
      </w:tr>
      <w:tr w:rsidR="00F839D7" w:rsidRPr="00D625A5" w14:paraId="61E28B6A" w14:textId="77777777" w:rsidTr="00815EBA">
        <w:tc>
          <w:tcPr>
            <w:tcW w:w="1718" w:type="dxa"/>
            <w:tcBorders>
              <w:bottom w:val="single" w:sz="6" w:space="0" w:color="000000" w:themeColor="text1"/>
            </w:tcBorders>
            <w:shd w:val="clear" w:color="auto" w:fill="E7E6E6" w:themeFill="background2"/>
            <w:vAlign w:val="center"/>
          </w:tcPr>
          <w:p w14:paraId="663AAA1A"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Đơn vị</w:t>
            </w:r>
          </w:p>
        </w:tc>
        <w:tc>
          <w:tcPr>
            <w:tcW w:w="3810" w:type="dxa"/>
            <w:gridSpan w:val="2"/>
            <w:tcBorders>
              <w:bottom w:val="single" w:sz="6" w:space="0" w:color="000000" w:themeColor="text1"/>
            </w:tcBorders>
            <w:shd w:val="clear" w:color="auto" w:fill="E7E6E6" w:themeFill="background2"/>
            <w:vAlign w:val="center"/>
          </w:tcPr>
          <w:p w14:paraId="739C8F85" w14:textId="77777777" w:rsidR="00F839D7" w:rsidRPr="00D625A5" w:rsidRDefault="00F839D7" w:rsidP="00815EBA">
            <w:pPr>
              <w:jc w:val="center"/>
              <w:rPr>
                <w:rFonts w:ascii="Times New Roman" w:hAnsi="Times New Roman" w:cs="Times New Roman"/>
                <w:b/>
                <w:bCs/>
                <w:noProof/>
                <w:sz w:val="20"/>
                <w:szCs w:val="20"/>
              </w:rPr>
            </w:pPr>
            <w:r w:rsidRPr="00D625A5">
              <w:rPr>
                <w:rFonts w:ascii="Times New Roman" w:hAnsi="Times New Roman" w:cs="Times New Roman"/>
                <w:b/>
                <w:bCs/>
                <w:noProof/>
                <w:sz w:val="20"/>
                <w:szCs w:val="20"/>
              </w:rPr>
              <w:t>Khối CNTT</w:t>
            </w:r>
          </w:p>
        </w:tc>
        <w:tc>
          <w:tcPr>
            <w:tcW w:w="3810" w:type="dxa"/>
            <w:tcBorders>
              <w:bottom w:val="single" w:sz="6" w:space="0" w:color="000000" w:themeColor="text1"/>
            </w:tcBorders>
            <w:shd w:val="clear" w:color="auto" w:fill="E7E6E6" w:themeFill="background2"/>
            <w:vAlign w:val="center"/>
          </w:tcPr>
          <w:p w14:paraId="583AC69E" w14:textId="77777777" w:rsidR="00F839D7" w:rsidRPr="00D625A5" w:rsidRDefault="00F839D7" w:rsidP="00815EBA">
            <w:pPr>
              <w:jc w:val="center"/>
              <w:rPr>
                <w:rFonts w:ascii="Times New Roman" w:hAnsi="Times New Roman" w:cs="Times New Roman"/>
                <w:b/>
                <w:bCs/>
                <w:noProof/>
                <w:sz w:val="20"/>
                <w:szCs w:val="20"/>
              </w:rPr>
            </w:pPr>
            <w:r w:rsidRPr="00D625A5">
              <w:rPr>
                <w:rFonts w:ascii="Times New Roman" w:hAnsi="Times New Roman" w:cs="Times New Roman"/>
                <w:b/>
                <w:bCs/>
                <w:noProof/>
                <w:sz w:val="20"/>
                <w:szCs w:val="20"/>
              </w:rPr>
              <w:t>Khối CNTT</w:t>
            </w:r>
          </w:p>
        </w:tc>
      </w:tr>
      <w:tr w:rsidR="00F839D7" w:rsidRPr="00D625A5" w14:paraId="4F7A95B9" w14:textId="77777777" w:rsidTr="00815EBA">
        <w:tc>
          <w:tcPr>
            <w:tcW w:w="1718" w:type="dxa"/>
            <w:tcBorders>
              <w:bottom w:val="dotted" w:sz="4" w:space="0" w:color="000000" w:themeColor="text1"/>
            </w:tcBorders>
            <w:shd w:val="clear" w:color="auto" w:fill="auto"/>
            <w:vAlign w:val="center"/>
          </w:tcPr>
          <w:p w14:paraId="4B0B508D"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Ngày</w:t>
            </w:r>
          </w:p>
        </w:tc>
        <w:tc>
          <w:tcPr>
            <w:tcW w:w="3810" w:type="dxa"/>
            <w:gridSpan w:val="2"/>
            <w:tcBorders>
              <w:bottom w:val="dotted" w:sz="4" w:space="0" w:color="000000" w:themeColor="text1"/>
            </w:tcBorders>
            <w:shd w:val="clear" w:color="auto" w:fill="auto"/>
            <w:vAlign w:val="center"/>
          </w:tcPr>
          <w:p w14:paraId="0C1E1268"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c>
          <w:tcPr>
            <w:tcW w:w="3810" w:type="dxa"/>
            <w:tcBorders>
              <w:bottom w:val="dotted" w:sz="4" w:space="0" w:color="000000" w:themeColor="text1"/>
            </w:tcBorders>
            <w:shd w:val="clear" w:color="auto" w:fill="auto"/>
            <w:vAlign w:val="center"/>
          </w:tcPr>
          <w:p w14:paraId="78B4E9CF"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r>
      <w:tr w:rsidR="00F839D7" w:rsidRPr="00D625A5" w14:paraId="644CFC25" w14:textId="77777777" w:rsidTr="00815EBA">
        <w:trPr>
          <w:trHeight w:val="1372"/>
        </w:trPr>
        <w:tc>
          <w:tcPr>
            <w:tcW w:w="1718" w:type="dxa"/>
            <w:tcBorders>
              <w:top w:val="dotted" w:sz="4" w:space="0" w:color="000000" w:themeColor="text1"/>
              <w:bottom w:val="dotted" w:sz="4" w:space="0" w:color="000000" w:themeColor="text1"/>
            </w:tcBorders>
            <w:vAlign w:val="center"/>
          </w:tcPr>
          <w:p w14:paraId="2CCEA6D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Chữ ký</w:t>
            </w:r>
          </w:p>
        </w:tc>
        <w:tc>
          <w:tcPr>
            <w:tcW w:w="3810" w:type="dxa"/>
            <w:gridSpan w:val="2"/>
            <w:tcBorders>
              <w:top w:val="dotted" w:sz="4" w:space="0" w:color="000000" w:themeColor="text1"/>
              <w:bottom w:val="dotted" w:sz="4" w:space="0" w:color="000000" w:themeColor="text1"/>
            </w:tcBorders>
            <w:vAlign w:val="center"/>
          </w:tcPr>
          <w:p w14:paraId="0EE418C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c>
          <w:tcPr>
            <w:tcW w:w="3810" w:type="dxa"/>
            <w:tcBorders>
              <w:top w:val="dotted" w:sz="4" w:space="0" w:color="000000" w:themeColor="text1"/>
              <w:bottom w:val="dotted" w:sz="4" w:space="0" w:color="000000" w:themeColor="text1"/>
            </w:tcBorders>
            <w:vAlign w:val="center"/>
          </w:tcPr>
          <w:p w14:paraId="5F97F98A"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r>
      <w:tr w:rsidR="00F839D7" w:rsidRPr="00D625A5" w14:paraId="27B383AB" w14:textId="77777777" w:rsidTr="00815EBA">
        <w:tc>
          <w:tcPr>
            <w:tcW w:w="1718" w:type="dxa"/>
            <w:tcBorders>
              <w:top w:val="dotted" w:sz="4" w:space="0" w:color="000000" w:themeColor="text1"/>
              <w:bottom w:val="dotted" w:sz="4" w:space="0" w:color="000000" w:themeColor="text1"/>
            </w:tcBorders>
            <w:vAlign w:val="center"/>
          </w:tcPr>
          <w:p w14:paraId="78720F8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Họ và tên</w:t>
            </w:r>
          </w:p>
        </w:tc>
        <w:tc>
          <w:tcPr>
            <w:tcW w:w="3810" w:type="dxa"/>
            <w:gridSpan w:val="2"/>
            <w:tcBorders>
              <w:top w:val="dotted" w:sz="4" w:space="0" w:color="000000" w:themeColor="text1"/>
              <w:bottom w:val="dotted" w:sz="4" w:space="0" w:color="000000" w:themeColor="text1"/>
            </w:tcBorders>
            <w:vAlign w:val="center"/>
          </w:tcPr>
          <w:p w14:paraId="4ACB7495" w14:textId="7AEDDF12" w:rsidR="00F839D7" w:rsidRPr="00D625A5" w:rsidRDefault="00BF0B97" w:rsidP="00815EBA">
            <w:pPr>
              <w:jc w:val="center"/>
              <w:rPr>
                <w:rFonts w:ascii="Times New Roman" w:hAnsi="Times New Roman" w:cs="Times New Roman"/>
                <w:noProof/>
                <w:sz w:val="20"/>
                <w:szCs w:val="20"/>
              </w:rPr>
            </w:pPr>
            <w:r>
              <w:rPr>
                <w:rFonts w:ascii="Times New Roman" w:hAnsi="Times New Roman" w:cs="Times New Roman"/>
                <w:noProof/>
                <w:sz w:val="20"/>
                <w:szCs w:val="20"/>
              </w:rPr>
              <w:t>Trần Văn Hiệp</w:t>
            </w:r>
          </w:p>
        </w:tc>
        <w:tc>
          <w:tcPr>
            <w:tcW w:w="3810" w:type="dxa"/>
            <w:tcBorders>
              <w:top w:val="dotted" w:sz="4" w:space="0" w:color="000000" w:themeColor="text1"/>
              <w:bottom w:val="dotted" w:sz="4" w:space="0" w:color="000000" w:themeColor="text1"/>
            </w:tcBorders>
            <w:vAlign w:val="center"/>
          </w:tcPr>
          <w:p w14:paraId="7A444261" w14:textId="77777777" w:rsidR="00F839D7" w:rsidRPr="00D625A5" w:rsidRDefault="00F839D7" w:rsidP="00815EBA">
            <w:pPr>
              <w:jc w:val="center"/>
              <w:rPr>
                <w:rFonts w:ascii="Times New Roman" w:hAnsi="Times New Roman" w:cs="Times New Roman"/>
                <w:noProof/>
                <w:sz w:val="20"/>
                <w:szCs w:val="20"/>
              </w:rPr>
            </w:pPr>
            <w:r w:rsidRPr="00D625A5">
              <w:rPr>
                <w:rFonts w:ascii="Times New Roman" w:hAnsi="Times New Roman" w:cs="Times New Roman"/>
                <w:noProof/>
                <w:sz w:val="20"/>
                <w:szCs w:val="20"/>
              </w:rPr>
              <w:t>Thế Thị Hường</w:t>
            </w:r>
          </w:p>
        </w:tc>
      </w:tr>
      <w:tr w:rsidR="00F839D7" w:rsidRPr="00D625A5" w14:paraId="1CE03B77" w14:textId="77777777" w:rsidTr="00815EBA">
        <w:tc>
          <w:tcPr>
            <w:tcW w:w="1718" w:type="dxa"/>
            <w:tcBorders>
              <w:top w:val="dotted" w:sz="4" w:space="0" w:color="000000" w:themeColor="text1"/>
              <w:bottom w:val="single" w:sz="6" w:space="0" w:color="000000" w:themeColor="text1"/>
            </w:tcBorders>
            <w:vAlign w:val="center"/>
          </w:tcPr>
          <w:p w14:paraId="2CCEF77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LOẠI NGHỈ PHÉP</w:t>
            </w:r>
          </w:p>
        </w:tc>
        <w:tc>
          <w:tcPr>
            <w:tcW w:w="3810" w:type="dxa"/>
            <w:gridSpan w:val="2"/>
            <w:tcBorders>
              <w:top w:val="dotted" w:sz="4" w:space="0" w:color="000000" w:themeColor="text1"/>
              <w:bottom w:val="single" w:sz="6" w:space="0" w:color="000000" w:themeColor="text1"/>
            </w:tcBorders>
            <w:vAlign w:val="center"/>
          </w:tcPr>
          <w:p w14:paraId="1AF92B03" w14:textId="77777777" w:rsidR="00F839D7" w:rsidRPr="00D625A5" w:rsidRDefault="00F839D7" w:rsidP="00815EBA">
            <w:pPr>
              <w:jc w:val="center"/>
              <w:rPr>
                <w:rFonts w:ascii="Times New Roman" w:hAnsi="Times New Roman" w:cs="Times New Roman"/>
                <w:noProof/>
                <w:sz w:val="20"/>
                <w:szCs w:val="20"/>
              </w:rPr>
            </w:pPr>
            <w:r w:rsidRPr="00D625A5">
              <w:rPr>
                <w:rFonts w:ascii="Times New Roman" w:hAnsi="Times New Roman" w:cs="Times New Roman"/>
                <w:noProof/>
                <w:sz w:val="20"/>
                <w:szCs w:val="20"/>
              </w:rPr>
              <w:t xml:space="preserve">BA </w:t>
            </w:r>
          </w:p>
        </w:tc>
        <w:tc>
          <w:tcPr>
            <w:tcW w:w="3810" w:type="dxa"/>
            <w:tcBorders>
              <w:top w:val="dotted" w:sz="4" w:space="0" w:color="000000" w:themeColor="text1"/>
              <w:bottom w:val="single" w:sz="6" w:space="0" w:color="000000" w:themeColor="text1"/>
            </w:tcBorders>
            <w:vAlign w:val="center"/>
          </w:tcPr>
          <w:p w14:paraId="63F3D932" w14:textId="77777777" w:rsidR="00F839D7" w:rsidRPr="00D625A5" w:rsidRDefault="00F839D7" w:rsidP="00815EBA">
            <w:pPr>
              <w:jc w:val="center"/>
              <w:rPr>
                <w:rFonts w:ascii="Times New Roman" w:hAnsi="Times New Roman" w:cs="Times New Roman"/>
                <w:noProof/>
                <w:sz w:val="20"/>
                <w:szCs w:val="20"/>
              </w:rPr>
            </w:pPr>
            <w:r w:rsidRPr="00D625A5">
              <w:rPr>
                <w:rFonts w:ascii="Times New Roman" w:hAnsi="Times New Roman" w:cs="Times New Roman"/>
                <w:noProof/>
                <w:sz w:val="20"/>
                <w:szCs w:val="20"/>
              </w:rPr>
              <w:t>BA lead</w:t>
            </w:r>
          </w:p>
        </w:tc>
      </w:tr>
      <w:tr w:rsidR="00F839D7" w:rsidRPr="00D625A5" w14:paraId="3EE6748F" w14:textId="77777777" w:rsidTr="00815EBA">
        <w:tc>
          <w:tcPr>
            <w:tcW w:w="9338" w:type="dxa"/>
            <w:gridSpan w:val="4"/>
            <w:shd w:val="clear" w:color="auto" w:fill="E7E6E6" w:themeFill="background2"/>
            <w:vAlign w:val="center"/>
          </w:tcPr>
          <w:p w14:paraId="61561813"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Phê duyệt</w:t>
            </w:r>
          </w:p>
        </w:tc>
      </w:tr>
      <w:tr w:rsidR="00F839D7" w:rsidRPr="00D625A5" w14:paraId="1A721B28" w14:textId="77777777" w:rsidTr="00815EBA">
        <w:trPr>
          <w:trHeight w:val="198"/>
        </w:trPr>
        <w:tc>
          <w:tcPr>
            <w:tcW w:w="1718" w:type="dxa"/>
            <w:shd w:val="clear" w:color="auto" w:fill="E7E6E6" w:themeFill="background2"/>
            <w:vAlign w:val="center"/>
          </w:tcPr>
          <w:p w14:paraId="2A125BC1"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Đơn vị</w:t>
            </w:r>
          </w:p>
        </w:tc>
        <w:tc>
          <w:tcPr>
            <w:tcW w:w="3739" w:type="dxa"/>
            <w:shd w:val="clear" w:color="auto" w:fill="E7E6E6" w:themeFill="background2"/>
            <w:vAlign w:val="center"/>
          </w:tcPr>
          <w:p w14:paraId="1D56D1B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Đại diện CNTT</w:t>
            </w:r>
          </w:p>
        </w:tc>
        <w:tc>
          <w:tcPr>
            <w:tcW w:w="3881" w:type="dxa"/>
            <w:gridSpan w:val="2"/>
            <w:shd w:val="clear" w:color="auto" w:fill="E7E6E6" w:themeFill="background2"/>
            <w:vAlign w:val="center"/>
          </w:tcPr>
          <w:p w14:paraId="26B8CBE0"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Đại diện đơn vị yêu cầu</w:t>
            </w:r>
          </w:p>
        </w:tc>
      </w:tr>
      <w:tr w:rsidR="00F839D7" w:rsidRPr="00D625A5" w14:paraId="7C9BCD6E" w14:textId="77777777" w:rsidTr="00815EBA">
        <w:tc>
          <w:tcPr>
            <w:tcW w:w="1718" w:type="dxa"/>
            <w:tcBorders>
              <w:bottom w:val="dotted" w:sz="4" w:space="0" w:color="000000" w:themeColor="text1"/>
            </w:tcBorders>
            <w:vAlign w:val="center"/>
          </w:tcPr>
          <w:p w14:paraId="26888BA6"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Ngày</w:t>
            </w:r>
          </w:p>
        </w:tc>
        <w:tc>
          <w:tcPr>
            <w:tcW w:w="3739" w:type="dxa"/>
            <w:tcBorders>
              <w:bottom w:val="dotted" w:sz="4" w:space="0" w:color="000000" w:themeColor="text1"/>
            </w:tcBorders>
            <w:vAlign w:val="center"/>
          </w:tcPr>
          <w:p w14:paraId="5F622908"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c>
          <w:tcPr>
            <w:tcW w:w="3881" w:type="dxa"/>
            <w:gridSpan w:val="2"/>
            <w:tcBorders>
              <w:bottom w:val="dotted" w:sz="4" w:space="0" w:color="000000" w:themeColor="text1"/>
            </w:tcBorders>
            <w:vAlign w:val="center"/>
          </w:tcPr>
          <w:p w14:paraId="53CD0DEB"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r>
      <w:tr w:rsidR="00F839D7" w:rsidRPr="00D625A5" w14:paraId="776B4558" w14:textId="77777777" w:rsidTr="00815EBA">
        <w:trPr>
          <w:trHeight w:val="1772"/>
        </w:trPr>
        <w:tc>
          <w:tcPr>
            <w:tcW w:w="1718" w:type="dxa"/>
            <w:tcBorders>
              <w:top w:val="dotted" w:sz="4" w:space="0" w:color="000000" w:themeColor="text1"/>
              <w:bottom w:val="dotted" w:sz="4" w:space="0" w:color="000000" w:themeColor="text1"/>
            </w:tcBorders>
            <w:vAlign w:val="center"/>
          </w:tcPr>
          <w:p w14:paraId="0024E5BB"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Chữ ký</w:t>
            </w:r>
          </w:p>
        </w:tc>
        <w:tc>
          <w:tcPr>
            <w:tcW w:w="3739" w:type="dxa"/>
            <w:tcBorders>
              <w:top w:val="dotted" w:sz="4" w:space="0" w:color="000000" w:themeColor="text1"/>
              <w:bottom w:val="dotted" w:sz="4" w:space="0" w:color="000000" w:themeColor="text1"/>
            </w:tcBorders>
            <w:vAlign w:val="center"/>
          </w:tcPr>
          <w:p w14:paraId="228DF8A6"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c>
          <w:tcPr>
            <w:tcW w:w="3881" w:type="dxa"/>
            <w:gridSpan w:val="2"/>
            <w:tcBorders>
              <w:top w:val="dotted" w:sz="4" w:space="0" w:color="000000" w:themeColor="text1"/>
              <w:bottom w:val="dotted" w:sz="4" w:space="0" w:color="000000" w:themeColor="text1"/>
            </w:tcBorders>
            <w:vAlign w:val="center"/>
          </w:tcPr>
          <w:p w14:paraId="3B88B73F"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p w14:paraId="06EAC3EE"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p>
        </w:tc>
      </w:tr>
      <w:tr w:rsidR="00F839D7" w:rsidRPr="00D625A5" w14:paraId="7105BE55" w14:textId="77777777" w:rsidTr="00815EBA">
        <w:tc>
          <w:tcPr>
            <w:tcW w:w="1718" w:type="dxa"/>
            <w:tcBorders>
              <w:top w:val="dotted" w:sz="4" w:space="0" w:color="000000" w:themeColor="text1"/>
              <w:bottom w:val="dotted" w:sz="4" w:space="0" w:color="000000" w:themeColor="text1"/>
            </w:tcBorders>
            <w:vAlign w:val="center"/>
          </w:tcPr>
          <w:p w14:paraId="69503089"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Họ và tên</w:t>
            </w:r>
          </w:p>
        </w:tc>
        <w:tc>
          <w:tcPr>
            <w:tcW w:w="3739" w:type="dxa"/>
            <w:tcBorders>
              <w:top w:val="dotted" w:sz="4" w:space="0" w:color="000000" w:themeColor="text1"/>
              <w:bottom w:val="dotted" w:sz="4" w:space="0" w:color="000000" w:themeColor="text1"/>
            </w:tcBorders>
            <w:vAlign w:val="center"/>
          </w:tcPr>
          <w:p w14:paraId="4462E371"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p>
        </w:tc>
        <w:tc>
          <w:tcPr>
            <w:tcW w:w="3881" w:type="dxa"/>
            <w:gridSpan w:val="2"/>
            <w:tcBorders>
              <w:top w:val="dotted" w:sz="4" w:space="0" w:color="000000" w:themeColor="text1"/>
              <w:bottom w:val="dotted" w:sz="4" w:space="0" w:color="000000" w:themeColor="text1"/>
            </w:tcBorders>
            <w:vAlign w:val="center"/>
          </w:tcPr>
          <w:p w14:paraId="20BC4091"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p>
        </w:tc>
      </w:tr>
      <w:tr w:rsidR="00F839D7" w:rsidRPr="00D625A5" w14:paraId="23ABB907" w14:textId="77777777" w:rsidTr="00815EBA">
        <w:tc>
          <w:tcPr>
            <w:tcW w:w="1718" w:type="dxa"/>
            <w:tcBorders>
              <w:top w:val="dotted" w:sz="4" w:space="0" w:color="000000" w:themeColor="text1"/>
            </w:tcBorders>
            <w:vAlign w:val="center"/>
          </w:tcPr>
          <w:p w14:paraId="0463C3E9"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noProof/>
                <w:sz w:val="20"/>
                <w:szCs w:val="20"/>
              </w:rPr>
            </w:pPr>
            <w:r w:rsidRPr="00D625A5">
              <w:rPr>
                <w:rFonts w:ascii="Times New Roman" w:hAnsi="Times New Roman" w:cs="Times New Roman"/>
                <w:noProof/>
                <w:sz w:val="20"/>
                <w:szCs w:val="20"/>
              </w:rPr>
              <w:t>LOẠI NGHỈ PHÉP</w:t>
            </w:r>
          </w:p>
        </w:tc>
        <w:tc>
          <w:tcPr>
            <w:tcW w:w="3739" w:type="dxa"/>
            <w:tcBorders>
              <w:top w:val="dotted" w:sz="4" w:space="0" w:color="000000" w:themeColor="text1"/>
            </w:tcBorders>
            <w:vAlign w:val="bottom"/>
          </w:tcPr>
          <w:p w14:paraId="025F6D08"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PM</w:t>
            </w:r>
          </w:p>
        </w:tc>
        <w:tc>
          <w:tcPr>
            <w:tcW w:w="3881" w:type="dxa"/>
            <w:gridSpan w:val="2"/>
            <w:tcBorders>
              <w:top w:val="dotted" w:sz="4" w:space="0" w:color="000000" w:themeColor="text1"/>
            </w:tcBorders>
            <w:vAlign w:val="center"/>
          </w:tcPr>
          <w:p w14:paraId="21E685E7"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p>
        </w:tc>
      </w:tr>
    </w:tbl>
    <w:p w14:paraId="0DE5FE50" w14:textId="77777777" w:rsidR="00F839D7" w:rsidRPr="00D625A5" w:rsidRDefault="00F839D7" w:rsidP="00F839D7">
      <w:pPr>
        <w:rPr>
          <w:rFonts w:ascii="Times New Roman" w:hAnsi="Times New Roman" w:cs="Times New Roman"/>
          <w:noProof/>
          <w:sz w:val="20"/>
          <w:szCs w:val="20"/>
        </w:rPr>
      </w:pPr>
    </w:p>
    <w:p w14:paraId="4B5A0274" w14:textId="77777777" w:rsidR="00F839D7" w:rsidRPr="00D625A5" w:rsidRDefault="00F839D7" w:rsidP="00F839D7">
      <w:pPr>
        <w:spacing w:after="160" w:line="259" w:lineRule="auto"/>
        <w:rPr>
          <w:rFonts w:ascii="Times New Roman" w:hAnsi="Times New Roman" w:cs="Times New Roman"/>
          <w:b/>
          <w:bCs/>
          <w:noProof/>
          <w:sz w:val="20"/>
          <w:szCs w:val="20"/>
        </w:rPr>
      </w:pPr>
      <w:r w:rsidRPr="00D625A5">
        <w:rPr>
          <w:rFonts w:ascii="Times New Roman" w:hAnsi="Times New Roman" w:cs="Times New Roman"/>
          <w:b/>
          <w:bCs/>
          <w:noProof/>
          <w:sz w:val="20"/>
          <w:szCs w:val="20"/>
        </w:rPr>
        <w:br w:type="page"/>
      </w:r>
    </w:p>
    <w:p w14:paraId="571CE93E" w14:textId="77777777" w:rsidR="00F839D7" w:rsidRPr="00D625A5" w:rsidRDefault="00F839D7" w:rsidP="00F839D7">
      <w:pPr>
        <w:rPr>
          <w:rFonts w:ascii="Times New Roman" w:hAnsi="Times New Roman" w:cs="Times New Roman"/>
          <w:b/>
          <w:noProof/>
          <w:sz w:val="20"/>
          <w:szCs w:val="20"/>
        </w:rPr>
      </w:pPr>
      <w:r w:rsidRPr="00D625A5">
        <w:rPr>
          <w:rFonts w:ascii="Times New Roman" w:hAnsi="Times New Roman" w:cs="Times New Roman"/>
          <w:b/>
          <w:noProof/>
          <w:sz w:val="20"/>
          <w:szCs w:val="20"/>
        </w:rPr>
        <w:lastRenderedPageBreak/>
        <w:t>LỊCH SỬ CẬP NHẬT TÀI LIỆU</w:t>
      </w:r>
    </w:p>
    <w:tbl>
      <w:tblPr>
        <w:tblpPr w:leftFromText="180" w:rightFromText="180" w:vertAnchor="text" w:horzAnchor="margin" w:tblpY="118"/>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1445"/>
        <w:gridCol w:w="1321"/>
        <w:gridCol w:w="3524"/>
        <w:gridCol w:w="1691"/>
        <w:gridCol w:w="1595"/>
      </w:tblGrid>
      <w:tr w:rsidR="00F839D7" w:rsidRPr="00D625A5" w14:paraId="4925435F" w14:textId="77777777" w:rsidTr="00815EBA">
        <w:tc>
          <w:tcPr>
            <w:tcW w:w="754" w:type="pct"/>
            <w:shd w:val="clear" w:color="auto" w:fill="E7E6E6" w:themeFill="background2"/>
          </w:tcPr>
          <w:p w14:paraId="0B2CC5D8"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Ngày</w:t>
            </w:r>
          </w:p>
        </w:tc>
        <w:tc>
          <w:tcPr>
            <w:tcW w:w="690" w:type="pct"/>
            <w:shd w:val="clear" w:color="auto" w:fill="E7E6E6" w:themeFill="background2"/>
          </w:tcPr>
          <w:p w14:paraId="4FAEAC89"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Phiên bản</w:t>
            </w:r>
          </w:p>
        </w:tc>
        <w:tc>
          <w:tcPr>
            <w:tcW w:w="1840" w:type="pct"/>
            <w:shd w:val="clear" w:color="auto" w:fill="E7E6E6" w:themeFill="background2"/>
          </w:tcPr>
          <w:p w14:paraId="7B1DDF07"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Ghi chú/ Thay đổi</w:t>
            </w:r>
          </w:p>
        </w:tc>
        <w:tc>
          <w:tcPr>
            <w:tcW w:w="883" w:type="pct"/>
            <w:shd w:val="clear" w:color="auto" w:fill="E7E6E6" w:themeFill="background2"/>
          </w:tcPr>
          <w:p w14:paraId="440218E3"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Người viết</w:t>
            </w:r>
          </w:p>
        </w:tc>
        <w:tc>
          <w:tcPr>
            <w:tcW w:w="833" w:type="pct"/>
            <w:shd w:val="clear" w:color="auto" w:fill="E7E6E6" w:themeFill="background2"/>
          </w:tcPr>
          <w:p w14:paraId="1F81945C" w14:textId="77777777" w:rsidR="00F839D7" w:rsidRPr="00D625A5" w:rsidRDefault="00F839D7" w:rsidP="00815EBA">
            <w:pPr>
              <w:keepLines/>
              <w:pBdr>
                <w:top w:val="nil"/>
                <w:left w:val="nil"/>
                <w:bottom w:val="nil"/>
                <w:right w:val="nil"/>
                <w:between w:val="nil"/>
              </w:pBdr>
              <w:jc w:val="center"/>
              <w:rPr>
                <w:rFonts w:ascii="Times New Roman" w:hAnsi="Times New Roman" w:cs="Times New Roman"/>
                <w:b/>
                <w:noProof/>
                <w:sz w:val="20"/>
                <w:szCs w:val="20"/>
              </w:rPr>
            </w:pPr>
            <w:r w:rsidRPr="00D625A5">
              <w:rPr>
                <w:rFonts w:ascii="Times New Roman" w:hAnsi="Times New Roman" w:cs="Times New Roman"/>
                <w:b/>
                <w:noProof/>
                <w:sz w:val="20"/>
                <w:szCs w:val="20"/>
              </w:rPr>
              <w:t>Chữ ký</w:t>
            </w:r>
          </w:p>
        </w:tc>
      </w:tr>
      <w:tr w:rsidR="00F839D7" w:rsidRPr="00D625A5" w14:paraId="725C03CD" w14:textId="77777777" w:rsidTr="00815EBA">
        <w:tc>
          <w:tcPr>
            <w:tcW w:w="754" w:type="pct"/>
          </w:tcPr>
          <w:p w14:paraId="359664F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26/05/2022</w:t>
            </w:r>
          </w:p>
        </w:tc>
        <w:tc>
          <w:tcPr>
            <w:tcW w:w="690" w:type="pct"/>
          </w:tcPr>
          <w:p w14:paraId="65ABF5D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0.1</w:t>
            </w:r>
          </w:p>
        </w:tc>
        <w:tc>
          <w:tcPr>
            <w:tcW w:w="1840" w:type="pct"/>
          </w:tcPr>
          <w:p w14:paraId="110386C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Tạo mới</w:t>
            </w:r>
          </w:p>
        </w:tc>
        <w:tc>
          <w:tcPr>
            <w:tcW w:w="883" w:type="pct"/>
          </w:tcPr>
          <w:p w14:paraId="4F5697A6" w14:textId="698BD623" w:rsidR="00F839D7" w:rsidRPr="00D625A5" w:rsidRDefault="00BF0B97" w:rsidP="00815EBA">
            <w:pPr>
              <w:keepLines/>
              <w:pBdr>
                <w:top w:val="nil"/>
                <w:left w:val="nil"/>
                <w:bottom w:val="nil"/>
                <w:right w:val="nil"/>
                <w:between w:val="nil"/>
              </w:pBdr>
              <w:rPr>
                <w:rFonts w:ascii="Times New Roman" w:hAnsi="Times New Roman" w:cs="Times New Roman"/>
                <w:noProof/>
                <w:sz w:val="20"/>
                <w:szCs w:val="20"/>
              </w:rPr>
            </w:pPr>
            <w:r>
              <w:rPr>
                <w:rFonts w:ascii="Times New Roman" w:hAnsi="Times New Roman" w:cs="Times New Roman"/>
                <w:noProof/>
                <w:sz w:val="20"/>
                <w:szCs w:val="20"/>
              </w:rPr>
              <w:t>Trần Văn Hiệp</w:t>
            </w:r>
          </w:p>
        </w:tc>
        <w:tc>
          <w:tcPr>
            <w:tcW w:w="833" w:type="pct"/>
          </w:tcPr>
          <w:p w14:paraId="480491D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4BC5F331" w14:textId="77777777" w:rsidTr="00815EBA">
        <w:tc>
          <w:tcPr>
            <w:tcW w:w="754" w:type="pct"/>
          </w:tcPr>
          <w:p w14:paraId="4F0AC4BC"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6B2A447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0.2</w:t>
            </w:r>
          </w:p>
        </w:tc>
        <w:tc>
          <w:tcPr>
            <w:tcW w:w="1840" w:type="pct"/>
          </w:tcPr>
          <w:p w14:paraId="4F91D08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Review</w:t>
            </w:r>
          </w:p>
        </w:tc>
        <w:tc>
          <w:tcPr>
            <w:tcW w:w="883" w:type="pct"/>
          </w:tcPr>
          <w:p w14:paraId="27FA1E45"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Th</w:t>
            </w:r>
            <w:r w:rsidRPr="00D625A5">
              <w:rPr>
                <w:rFonts w:ascii="Times New Roman" w:hAnsi="Times New Roman" w:cs="Times New Roman"/>
                <w:sz w:val="20"/>
                <w:szCs w:val="20"/>
              </w:rPr>
              <w:t>ế Thị Hường</w:t>
            </w:r>
          </w:p>
        </w:tc>
        <w:tc>
          <w:tcPr>
            <w:tcW w:w="833" w:type="pct"/>
          </w:tcPr>
          <w:p w14:paraId="4167F244"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119A570B" w14:textId="77777777" w:rsidTr="00815EBA">
        <w:tc>
          <w:tcPr>
            <w:tcW w:w="754" w:type="pct"/>
          </w:tcPr>
          <w:p w14:paraId="040F8C80"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638DBAF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4F4AF6A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09E5BC8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4D7EB95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1F849C22" w14:textId="77777777" w:rsidTr="00815EBA">
        <w:tc>
          <w:tcPr>
            <w:tcW w:w="754" w:type="pct"/>
          </w:tcPr>
          <w:p w14:paraId="6909F93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3EA9AF7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0EBDE3F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25E046B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280694B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587156D4" w14:textId="77777777" w:rsidTr="00815EBA">
        <w:tc>
          <w:tcPr>
            <w:tcW w:w="754" w:type="pct"/>
          </w:tcPr>
          <w:p w14:paraId="3D6681C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08E207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078129C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012CDDB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314252D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0136D2A5" w14:textId="77777777" w:rsidTr="00815EBA">
        <w:tc>
          <w:tcPr>
            <w:tcW w:w="754" w:type="pct"/>
          </w:tcPr>
          <w:p w14:paraId="0F1CDBF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613080A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CC5722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5DB8D49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16C0E5A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1237B37B" w14:textId="77777777" w:rsidTr="00815EBA">
        <w:tc>
          <w:tcPr>
            <w:tcW w:w="754" w:type="pct"/>
          </w:tcPr>
          <w:p w14:paraId="2F3BC667"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3373BA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8F9548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302C4D65"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2EA1DA12"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3FB36159" w14:textId="77777777" w:rsidTr="00815EBA">
        <w:tc>
          <w:tcPr>
            <w:tcW w:w="754" w:type="pct"/>
          </w:tcPr>
          <w:p w14:paraId="7DED23B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0D8074F2"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4132608"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3DA6CAA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42B89ED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33ED8003" w14:textId="77777777" w:rsidTr="00815EBA">
        <w:tc>
          <w:tcPr>
            <w:tcW w:w="754" w:type="pct"/>
          </w:tcPr>
          <w:p w14:paraId="5FAA5DBC"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5DADD4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58688AF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3DA733B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5276D59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08B12F5B" w14:textId="77777777" w:rsidTr="00815EBA">
        <w:tc>
          <w:tcPr>
            <w:tcW w:w="754" w:type="pct"/>
          </w:tcPr>
          <w:p w14:paraId="3954D1B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05FE8FDC"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1E1A2B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182D393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19F9369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50039021" w14:textId="77777777" w:rsidTr="00815EBA">
        <w:tc>
          <w:tcPr>
            <w:tcW w:w="754" w:type="pct"/>
          </w:tcPr>
          <w:p w14:paraId="10727560"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120DAA0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313FE92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7BE0D34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7B1782D8"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3103CC3C" w14:textId="77777777" w:rsidTr="00815EBA">
        <w:tc>
          <w:tcPr>
            <w:tcW w:w="754" w:type="pct"/>
          </w:tcPr>
          <w:p w14:paraId="33BD1EF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795A204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19449B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00DD8F5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4ED08825"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1C600ECD" w14:textId="77777777" w:rsidTr="00815EBA">
        <w:tc>
          <w:tcPr>
            <w:tcW w:w="754" w:type="pct"/>
          </w:tcPr>
          <w:p w14:paraId="79BEE21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AF4E427"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0FE1647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54D7065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581AEF6D"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4BBE1EAB" w14:textId="77777777" w:rsidTr="00815EBA">
        <w:tc>
          <w:tcPr>
            <w:tcW w:w="754" w:type="pct"/>
          </w:tcPr>
          <w:p w14:paraId="2C249F0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13F566C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4874793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375C2C05"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66119641"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3B0DB393" w14:textId="77777777" w:rsidTr="00815EBA">
        <w:tc>
          <w:tcPr>
            <w:tcW w:w="754" w:type="pct"/>
          </w:tcPr>
          <w:p w14:paraId="57AB64E7"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654AE980"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05ECCFCF"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68ECF8C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661126E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5B8B0AD8" w14:textId="77777777" w:rsidTr="00815EBA">
        <w:tc>
          <w:tcPr>
            <w:tcW w:w="754" w:type="pct"/>
          </w:tcPr>
          <w:p w14:paraId="17AED177"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8A68B8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842ECC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5A82F72B"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6D511B2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26167EAF" w14:textId="77777777" w:rsidTr="00815EBA">
        <w:tc>
          <w:tcPr>
            <w:tcW w:w="754" w:type="pct"/>
          </w:tcPr>
          <w:p w14:paraId="002BE780"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F5CC39C"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4C914A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012A6938"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53134A4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316F6B6C" w14:textId="77777777" w:rsidTr="00815EBA">
        <w:tc>
          <w:tcPr>
            <w:tcW w:w="754" w:type="pct"/>
          </w:tcPr>
          <w:p w14:paraId="4806D78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4987AC6A"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74EE2BD5"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7014759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5BF06C16"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1939B9D2" w14:textId="77777777" w:rsidTr="00815EBA">
        <w:tc>
          <w:tcPr>
            <w:tcW w:w="754" w:type="pct"/>
          </w:tcPr>
          <w:p w14:paraId="1A78E980"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690" w:type="pct"/>
          </w:tcPr>
          <w:p w14:paraId="2BA2901E"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1840" w:type="pct"/>
          </w:tcPr>
          <w:p w14:paraId="167FA6B8"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83" w:type="pct"/>
          </w:tcPr>
          <w:p w14:paraId="3A2B8FD3"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c>
          <w:tcPr>
            <w:tcW w:w="833" w:type="pct"/>
          </w:tcPr>
          <w:p w14:paraId="3439673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p>
        </w:tc>
      </w:tr>
      <w:tr w:rsidR="00F839D7" w:rsidRPr="00D625A5" w14:paraId="7C22E980" w14:textId="77777777" w:rsidTr="00815EBA">
        <w:tc>
          <w:tcPr>
            <w:tcW w:w="5000" w:type="pct"/>
            <w:gridSpan w:val="5"/>
          </w:tcPr>
          <w:p w14:paraId="569A6509" w14:textId="77777777" w:rsidR="00F839D7" w:rsidRPr="00D625A5" w:rsidRDefault="00F839D7" w:rsidP="00815EBA">
            <w:pPr>
              <w:keepLines/>
              <w:pBdr>
                <w:top w:val="nil"/>
                <w:left w:val="nil"/>
                <w:bottom w:val="nil"/>
                <w:right w:val="nil"/>
                <w:between w:val="nil"/>
              </w:pBdr>
              <w:rPr>
                <w:rFonts w:ascii="Times New Roman" w:hAnsi="Times New Roman" w:cs="Times New Roman"/>
                <w:noProof/>
                <w:sz w:val="20"/>
                <w:szCs w:val="20"/>
              </w:rPr>
            </w:pPr>
            <w:r w:rsidRPr="00D625A5">
              <w:rPr>
                <w:rFonts w:ascii="Times New Roman" w:hAnsi="Times New Roman" w:cs="Times New Roman"/>
                <w:noProof/>
                <w:sz w:val="20"/>
                <w:szCs w:val="20"/>
              </w:rPr>
              <w:t>Người soạn thảo văn bản này có trách nhiệm cập nhật và phân phối văn bản đến các bên liên quan.</w:t>
            </w:r>
          </w:p>
        </w:tc>
      </w:tr>
    </w:tbl>
    <w:p w14:paraId="07F54526" w14:textId="076B61A7" w:rsidR="00446ED4" w:rsidRPr="00446ED4" w:rsidRDefault="00446ED4" w:rsidP="00446ED4">
      <w:pPr>
        <w:pStyle w:val="Heading4"/>
        <w:numPr>
          <w:ilvl w:val="0"/>
          <w:numId w:val="0"/>
        </w:numPr>
      </w:pPr>
    </w:p>
    <w:p w14:paraId="7C64E183" w14:textId="77777777" w:rsidR="00446ED4" w:rsidRPr="00446ED4" w:rsidRDefault="00446ED4" w:rsidP="00446ED4">
      <w:pPr>
        <w:rPr>
          <w:lang w:val="vi-VN" w:eastAsia="en-US"/>
        </w:rPr>
      </w:pPr>
    </w:p>
    <w:p w14:paraId="510CB133" w14:textId="77777777" w:rsidR="00446ED4" w:rsidRPr="00446ED4" w:rsidRDefault="00446ED4" w:rsidP="00446ED4">
      <w:pPr>
        <w:rPr>
          <w:lang w:val="vi-VN" w:eastAsia="en-US"/>
        </w:rPr>
      </w:pPr>
    </w:p>
    <w:p w14:paraId="1017E1F7" w14:textId="77777777" w:rsidR="00446ED4" w:rsidRPr="00446ED4" w:rsidRDefault="00446ED4" w:rsidP="00446ED4">
      <w:pPr>
        <w:rPr>
          <w:lang w:val="vi-VN" w:eastAsia="en-US"/>
        </w:rPr>
      </w:pPr>
    </w:p>
    <w:p w14:paraId="0252CE19" w14:textId="77777777" w:rsidR="00446ED4" w:rsidRPr="00446ED4" w:rsidRDefault="00446ED4" w:rsidP="00446ED4">
      <w:pPr>
        <w:rPr>
          <w:lang w:val="vi-VN" w:eastAsia="en-US"/>
        </w:rPr>
      </w:pPr>
    </w:p>
    <w:p w14:paraId="0A3DCF50" w14:textId="77777777" w:rsidR="00446ED4" w:rsidRPr="00446ED4" w:rsidRDefault="00446ED4" w:rsidP="00446ED4">
      <w:pPr>
        <w:rPr>
          <w:lang w:val="vi-VN" w:eastAsia="en-US"/>
        </w:rPr>
      </w:pPr>
    </w:p>
    <w:p w14:paraId="3CD5BCD0" w14:textId="77777777" w:rsidR="00446ED4" w:rsidRPr="00446ED4" w:rsidRDefault="00446ED4" w:rsidP="00446ED4">
      <w:pPr>
        <w:rPr>
          <w:lang w:val="vi-VN" w:eastAsia="en-US"/>
        </w:rPr>
      </w:pPr>
    </w:p>
    <w:p w14:paraId="52FC8470" w14:textId="77777777" w:rsidR="00446ED4" w:rsidRPr="00446ED4" w:rsidRDefault="00446ED4" w:rsidP="00446ED4">
      <w:pPr>
        <w:rPr>
          <w:lang w:val="vi-VN" w:eastAsia="en-US"/>
        </w:rPr>
      </w:pPr>
    </w:p>
    <w:p w14:paraId="6CFEC6D5" w14:textId="77777777" w:rsidR="00446ED4" w:rsidRPr="00446ED4" w:rsidRDefault="00446ED4" w:rsidP="00446ED4">
      <w:pPr>
        <w:rPr>
          <w:lang w:val="vi-VN" w:eastAsia="en-US"/>
        </w:rPr>
      </w:pPr>
    </w:p>
    <w:p w14:paraId="0A350A66" w14:textId="77777777" w:rsidR="00446ED4" w:rsidRPr="00446ED4" w:rsidRDefault="00446ED4" w:rsidP="00446ED4">
      <w:pPr>
        <w:rPr>
          <w:lang w:val="vi-VN" w:eastAsia="en-US"/>
        </w:rPr>
      </w:pPr>
    </w:p>
    <w:p w14:paraId="3E13B512" w14:textId="77777777" w:rsidR="00446ED4" w:rsidRPr="00446ED4" w:rsidRDefault="00446ED4" w:rsidP="00446ED4">
      <w:pPr>
        <w:rPr>
          <w:lang w:val="vi-VN" w:eastAsia="en-US"/>
        </w:rPr>
      </w:pPr>
    </w:p>
    <w:p w14:paraId="11AC4A8C" w14:textId="77777777" w:rsidR="00446ED4" w:rsidRPr="00446ED4" w:rsidRDefault="00446ED4" w:rsidP="00446ED4">
      <w:pPr>
        <w:rPr>
          <w:lang w:val="vi-VN" w:eastAsia="en-US"/>
        </w:rPr>
      </w:pPr>
    </w:p>
    <w:p w14:paraId="3DD8B303" w14:textId="77777777" w:rsidR="00446ED4" w:rsidRPr="00446ED4" w:rsidRDefault="00446ED4" w:rsidP="00446ED4">
      <w:pPr>
        <w:rPr>
          <w:lang w:val="vi-VN" w:eastAsia="en-US"/>
        </w:rPr>
      </w:pPr>
    </w:p>
    <w:p w14:paraId="7EDB172D" w14:textId="77777777" w:rsidR="00446ED4" w:rsidRPr="00446ED4" w:rsidRDefault="00446ED4" w:rsidP="00446ED4">
      <w:pPr>
        <w:rPr>
          <w:lang w:val="vi-VN" w:eastAsia="en-US"/>
        </w:rPr>
      </w:pPr>
    </w:p>
    <w:p w14:paraId="606E3FF8" w14:textId="77777777" w:rsidR="00446ED4" w:rsidRPr="00446ED4" w:rsidRDefault="00446ED4" w:rsidP="00446ED4">
      <w:pPr>
        <w:rPr>
          <w:lang w:val="vi-VN" w:eastAsia="en-US"/>
        </w:rPr>
      </w:pPr>
    </w:p>
    <w:p w14:paraId="062AC1A1" w14:textId="77777777" w:rsidR="00446ED4" w:rsidRPr="00446ED4" w:rsidRDefault="00446ED4" w:rsidP="00446ED4">
      <w:pPr>
        <w:rPr>
          <w:lang w:val="vi-VN" w:eastAsia="en-US"/>
        </w:rPr>
      </w:pPr>
    </w:p>
    <w:p w14:paraId="53D98915" w14:textId="77777777" w:rsidR="00446ED4" w:rsidRPr="00446ED4" w:rsidRDefault="00446ED4" w:rsidP="00446ED4">
      <w:pPr>
        <w:rPr>
          <w:lang w:val="vi-VN" w:eastAsia="en-US"/>
        </w:rPr>
      </w:pPr>
    </w:p>
    <w:p w14:paraId="6264CE88" w14:textId="3152E2F4" w:rsidR="00F839D7" w:rsidRPr="00D625A5" w:rsidRDefault="00F839D7" w:rsidP="00F839D7">
      <w:pPr>
        <w:pStyle w:val="Heading4"/>
        <w:numPr>
          <w:ilvl w:val="3"/>
          <w:numId w:val="3"/>
        </w:numPr>
        <w:rPr>
          <w:rFonts w:ascii="Times New Roman" w:eastAsia="Times New Roman" w:hAnsi="Times New Roman" w:cs="Times New Roman"/>
        </w:rPr>
      </w:pPr>
      <w:r w:rsidRPr="00446ED4">
        <w:br w:type="page"/>
      </w:r>
      <w:r w:rsidR="0021449F" w:rsidRPr="00D625A5">
        <w:rPr>
          <w:rFonts w:ascii="Times New Roman" w:eastAsia="Times New Roman" w:hAnsi="Times New Roman" w:cs="Times New Roman"/>
        </w:rPr>
        <w:lastRenderedPageBreak/>
        <w:t>UC_TMS_AFL_01</w:t>
      </w:r>
      <w:r w:rsidR="0021449F" w:rsidRPr="00D625A5">
        <w:rPr>
          <w:rFonts w:ascii="Times New Roman" w:eastAsia="Times New Roman" w:hAnsi="Times New Roman" w:cs="Times New Roman"/>
          <w:lang w:val="en-US"/>
        </w:rPr>
        <w:t>_01</w:t>
      </w:r>
      <w:r w:rsidRPr="00D625A5">
        <w:rPr>
          <w:rFonts w:ascii="Times New Roman" w:eastAsia="Times New Roman" w:hAnsi="Times New Roman" w:cs="Times New Roman"/>
        </w:rPr>
        <w:t>: Xem danh sách</w:t>
      </w:r>
      <w:r w:rsidRPr="00D625A5">
        <w:rPr>
          <w:rFonts w:ascii="Times New Roman" w:eastAsia="Times New Roman" w:hAnsi="Times New Roman" w:cs="Times New Roman"/>
          <w:lang w:val="en-US"/>
        </w:rPr>
        <w:t xml:space="preserve"> đơn nghỉ cá nhân</w:t>
      </w:r>
    </w:p>
    <w:p w14:paraId="50541B23" w14:textId="77777777" w:rsidR="00F839D7" w:rsidRPr="00D625A5" w:rsidRDefault="00F839D7" w:rsidP="00F839D7">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Use Case</w:t>
      </w: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6949"/>
      </w:tblGrid>
      <w:tr w:rsidR="00F839D7" w:rsidRPr="00D625A5" w14:paraId="73912498"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5A1DE7D"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Use case ID</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vAlign w:val="center"/>
          </w:tcPr>
          <w:p w14:paraId="6DE133E7" w14:textId="3A07E919" w:rsidR="00F839D7" w:rsidRPr="00D625A5" w:rsidRDefault="0021449F"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UC_TMS_AFL_01_01</w:t>
            </w:r>
            <w:r w:rsidR="00F839D7" w:rsidRPr="00D625A5">
              <w:rPr>
                <w:rFonts w:ascii="Times New Roman" w:eastAsia="Times New Roman" w:hAnsi="Times New Roman" w:cs="Times New Roman"/>
                <w:sz w:val="20"/>
                <w:szCs w:val="20"/>
              </w:rPr>
              <w:t xml:space="preserve">: Xem danh sách </w:t>
            </w:r>
            <w:r w:rsidR="00AC7AD0" w:rsidRPr="00D625A5">
              <w:rPr>
                <w:rFonts w:ascii="Times New Roman" w:eastAsia="Times New Roman" w:hAnsi="Times New Roman" w:cs="Times New Roman"/>
                <w:sz w:val="20"/>
                <w:szCs w:val="20"/>
              </w:rPr>
              <w:t>đơn nghỉ cá nhân</w:t>
            </w:r>
          </w:p>
        </w:tc>
      </w:tr>
      <w:tr w:rsidR="00F839D7" w:rsidRPr="00D625A5" w14:paraId="727CDBA7"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2235C8D7" w14:textId="77777777" w:rsidR="00F839D7" w:rsidRPr="00D625A5" w:rsidRDefault="00F839D7"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Use case name</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tcPr>
          <w:p w14:paraId="0466B00F" w14:textId="1A9A2905"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Xem danh sách</w:t>
            </w:r>
            <w:r w:rsidR="00AC7AD0" w:rsidRPr="00D625A5">
              <w:rPr>
                <w:rFonts w:ascii="Times New Roman" w:eastAsia="Times New Roman" w:hAnsi="Times New Roman" w:cs="Times New Roman"/>
                <w:sz w:val="20"/>
                <w:szCs w:val="20"/>
              </w:rPr>
              <w:t xml:space="preserve"> đơn nghỉ cá nhân</w:t>
            </w:r>
          </w:p>
        </w:tc>
      </w:tr>
      <w:tr w:rsidR="00F839D7" w:rsidRPr="00D625A5" w14:paraId="09564E6F"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39C51"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Description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49092A4" w14:textId="6C46BC3A" w:rsidR="00F839D7" w:rsidRPr="00D625A5" w:rsidRDefault="006250A7" w:rsidP="00815EBA">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Nhân viên</w:t>
            </w:r>
            <w:r w:rsidR="00F839D7" w:rsidRPr="00D625A5">
              <w:rPr>
                <w:rFonts w:ascii="Times New Roman" w:eastAsia="Times New Roman" w:hAnsi="Times New Roman" w:cs="Times New Roman"/>
                <w:sz w:val="20"/>
                <w:szCs w:val="20"/>
              </w:rPr>
              <w:t xml:space="preserve"> xem danh sách </w:t>
            </w:r>
            <w:r w:rsidR="00AC7AD0" w:rsidRPr="00D625A5">
              <w:rPr>
                <w:rFonts w:ascii="Times New Roman" w:eastAsia="Times New Roman" w:hAnsi="Times New Roman" w:cs="Times New Roman"/>
                <w:sz w:val="20"/>
                <w:szCs w:val="20"/>
              </w:rPr>
              <w:t>đơn nghỉ của bản thân</w:t>
            </w:r>
          </w:p>
        </w:tc>
      </w:tr>
      <w:tr w:rsidR="00F839D7" w:rsidRPr="00D625A5" w14:paraId="774AC9C6"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BBC49"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Actor</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0430CB2" w14:textId="1A6B8AAF" w:rsidR="00F839D7" w:rsidRPr="00D625A5" w:rsidRDefault="00AC7AD0"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Nhân viên</w:t>
            </w:r>
          </w:p>
        </w:tc>
      </w:tr>
      <w:tr w:rsidR="00F839D7" w:rsidRPr="00D625A5" w14:paraId="278C0D35"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BAB37"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 xml:space="preserve">Trigger  </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554213E" w14:textId="4E292920" w:rsidR="00F839D7" w:rsidRPr="00D625A5" w:rsidRDefault="006250A7" w:rsidP="00815EBA">
            <w:pP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00F839D7" w:rsidRPr="00D625A5">
              <w:rPr>
                <w:rFonts w:ascii="Times New Roman" w:eastAsia="Times New Roman" w:hAnsi="Times New Roman" w:cs="Times New Roman"/>
                <w:color w:val="000000"/>
                <w:sz w:val="20"/>
                <w:szCs w:val="20"/>
              </w:rPr>
              <w:t xml:space="preserve"> truy cập menu: </w:t>
            </w:r>
            <w:r w:rsidR="00AC7AD0" w:rsidRPr="00D625A5">
              <w:rPr>
                <w:rFonts w:ascii="Times New Roman" w:eastAsia="Times New Roman" w:hAnsi="Times New Roman" w:cs="Times New Roman"/>
                <w:color w:val="000000"/>
                <w:sz w:val="20"/>
                <w:szCs w:val="20"/>
              </w:rPr>
              <w:t>Chấm công</w:t>
            </w:r>
            <w:r w:rsidR="00F839D7" w:rsidRPr="00D625A5">
              <w:rPr>
                <w:rFonts w:ascii="Times New Roman" w:eastAsia="Times New Roman" w:hAnsi="Times New Roman" w:cs="Times New Roman"/>
                <w:color w:val="000000"/>
                <w:sz w:val="20"/>
                <w:szCs w:val="20"/>
              </w:rPr>
              <w:t xml:space="preserve">-&gt; </w:t>
            </w:r>
            <w:r w:rsidR="00AC7AD0" w:rsidRPr="00D625A5">
              <w:rPr>
                <w:rFonts w:ascii="Times New Roman" w:eastAsia="Times New Roman" w:hAnsi="Times New Roman" w:cs="Times New Roman"/>
                <w:color w:val="000000"/>
                <w:sz w:val="20"/>
                <w:szCs w:val="20"/>
              </w:rPr>
              <w:t>Đơn nghỉ cá nhân</w:t>
            </w:r>
          </w:p>
        </w:tc>
      </w:tr>
      <w:tr w:rsidR="00F839D7" w:rsidRPr="00D625A5" w14:paraId="7A7143DE"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E3813F" w14:textId="77777777" w:rsidR="00F839D7" w:rsidRPr="00D625A5" w:rsidRDefault="00F839D7"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Pre-condition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CE2234E" w14:textId="77777777" w:rsidR="00F839D7" w:rsidRPr="00D625A5" w:rsidRDefault="00F839D7"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User đăng nhập thành công</w:t>
            </w:r>
          </w:p>
        </w:tc>
      </w:tr>
      <w:tr w:rsidR="00F839D7" w:rsidRPr="00D625A5" w14:paraId="52A260B4"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5A85D" w14:textId="77777777" w:rsidR="00F839D7" w:rsidRPr="00D625A5" w:rsidRDefault="00F839D7"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Post-condition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74EBC80" w14:textId="3175F88C" w:rsidR="00F839D7" w:rsidRPr="00D625A5" w:rsidRDefault="00F839D7"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Hệ thống hiển thị đúng thông tin danh sách </w:t>
            </w:r>
            <w:r w:rsidR="00AC7AD0" w:rsidRPr="00D625A5">
              <w:rPr>
                <w:rFonts w:ascii="Times New Roman" w:eastAsia="Times New Roman" w:hAnsi="Times New Roman" w:cs="Times New Roman"/>
                <w:color w:val="000000"/>
                <w:sz w:val="20"/>
                <w:szCs w:val="20"/>
              </w:rPr>
              <w:t>đơn nghỉ cá nhân</w:t>
            </w:r>
          </w:p>
        </w:tc>
      </w:tr>
      <w:tr w:rsidR="00F839D7" w:rsidRPr="00D625A5" w14:paraId="45002750"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3A64B853"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Main Flow</w:t>
            </w:r>
          </w:p>
        </w:tc>
      </w:tr>
      <w:tr w:rsidR="00F839D7" w:rsidRPr="00D625A5" w14:paraId="04728384" w14:textId="77777777" w:rsidTr="00815EBA">
        <w:tc>
          <w:tcPr>
            <w:tcW w:w="9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0F5C4" w14:textId="2E62D34B" w:rsidR="00F839D7" w:rsidRPr="00D625A5" w:rsidRDefault="00F839D7" w:rsidP="00815EBA">
            <w:pPr>
              <w:widowControl/>
              <w:numPr>
                <w:ilvl w:val="1"/>
                <w:numId w:val="4"/>
              </w:numPr>
              <w:pBdr>
                <w:top w:val="nil"/>
                <w:left w:val="nil"/>
                <w:bottom w:val="nil"/>
                <w:right w:val="nil"/>
                <w:between w:val="nil"/>
              </w:pBd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User truy cập vào menu </w:t>
            </w:r>
            <w:r w:rsidR="00AC7AD0" w:rsidRPr="00D625A5">
              <w:rPr>
                <w:rFonts w:ascii="Times New Roman" w:eastAsia="Times New Roman" w:hAnsi="Times New Roman" w:cs="Times New Roman"/>
                <w:color w:val="000000"/>
                <w:sz w:val="20"/>
                <w:szCs w:val="20"/>
              </w:rPr>
              <w:t>Chấm công</w:t>
            </w:r>
            <w:r w:rsidRPr="00D625A5">
              <w:rPr>
                <w:rFonts w:ascii="Times New Roman" w:eastAsia="Times New Roman" w:hAnsi="Times New Roman" w:cs="Times New Roman"/>
                <w:color w:val="000000"/>
                <w:sz w:val="20"/>
                <w:szCs w:val="20"/>
              </w:rPr>
              <w:t xml:space="preserve"> -&gt; </w:t>
            </w:r>
            <w:r w:rsidR="00AC7AD0" w:rsidRPr="00D625A5">
              <w:rPr>
                <w:rFonts w:ascii="Times New Roman" w:eastAsia="Times New Roman" w:hAnsi="Times New Roman" w:cs="Times New Roman"/>
                <w:color w:val="000000"/>
                <w:sz w:val="20"/>
                <w:szCs w:val="20"/>
              </w:rPr>
              <w:t>Đơn nghỉ cá nhân</w:t>
            </w:r>
          </w:p>
          <w:p w14:paraId="6878FC43" w14:textId="7433DC8F" w:rsidR="00F839D7" w:rsidRPr="00D625A5" w:rsidRDefault="00F839D7" w:rsidP="00AC7AD0">
            <w:pPr>
              <w:widowControl/>
              <w:numPr>
                <w:ilvl w:val="1"/>
                <w:numId w:val="4"/>
              </w:numPr>
              <w:pBdr>
                <w:top w:val="nil"/>
                <w:left w:val="nil"/>
                <w:bottom w:val="nil"/>
                <w:right w:val="nil"/>
                <w:between w:val="nil"/>
              </w:pBdr>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Hệ thống hiển thị </w:t>
            </w:r>
            <w:r w:rsidR="00AC7AD0" w:rsidRPr="00D625A5">
              <w:rPr>
                <w:rFonts w:ascii="Times New Roman" w:eastAsia="Times New Roman" w:hAnsi="Times New Roman" w:cs="Times New Roman"/>
                <w:color w:val="000000"/>
                <w:sz w:val="20"/>
                <w:szCs w:val="20"/>
              </w:rPr>
              <w:t>đúng danh sách đơn nghỉ cá nhân</w:t>
            </w:r>
          </w:p>
        </w:tc>
      </w:tr>
      <w:tr w:rsidR="00F839D7" w:rsidRPr="00D625A5" w14:paraId="0BC94EC9"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382C0504" w14:textId="03DB6BDF"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Exceptional Flow </w:t>
            </w:r>
            <w:r w:rsidR="00075B2A">
              <w:rPr>
                <w:rFonts w:ascii="Times New Roman" w:eastAsia="Times New Roman" w:hAnsi="Times New Roman" w:cs="Times New Roman"/>
                <w:b/>
                <w:sz w:val="20"/>
                <w:szCs w:val="20"/>
              </w:rPr>
              <w:t>01- Không có dữ liệu</w:t>
            </w:r>
          </w:p>
        </w:tc>
      </w:tr>
      <w:tr w:rsidR="00075B2A" w:rsidRPr="00D625A5" w14:paraId="54B168A5" w14:textId="77777777" w:rsidTr="00075B2A">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0D70E9" w14:textId="12D9061C" w:rsidR="00075B2A" w:rsidRPr="00075B2A" w:rsidRDefault="00075B2A" w:rsidP="00815EBA">
            <w:pPr>
              <w:spacing w:before="120"/>
              <w:rPr>
                <w:rFonts w:ascii="Times New Roman" w:eastAsia="Times New Roman" w:hAnsi="Times New Roman" w:cs="Times New Roman"/>
                <w:bCs/>
                <w:sz w:val="20"/>
                <w:szCs w:val="20"/>
              </w:rPr>
            </w:pPr>
            <w:r>
              <w:rPr>
                <w:rFonts w:ascii="Times New Roman" w:eastAsia="Times New Roman" w:hAnsi="Times New Roman" w:cs="Times New Roman"/>
                <w:b/>
                <w:sz w:val="20"/>
                <w:szCs w:val="20"/>
              </w:rPr>
              <w:t xml:space="preserve">Tại bước 2: </w:t>
            </w:r>
            <w:r w:rsidRPr="00075B2A">
              <w:rPr>
                <w:rFonts w:ascii="Times New Roman" w:eastAsia="Times New Roman" w:hAnsi="Times New Roman" w:cs="Times New Roman"/>
                <w:bCs/>
                <w:sz w:val="20"/>
                <w:szCs w:val="20"/>
              </w:rPr>
              <w:t>Nếu không</w:t>
            </w:r>
            <w:r>
              <w:rPr>
                <w:rFonts w:ascii="Times New Roman" w:eastAsia="Times New Roman" w:hAnsi="Times New Roman" w:cs="Times New Roman"/>
                <w:bCs/>
                <w:sz w:val="20"/>
                <w:szCs w:val="20"/>
              </w:rPr>
              <w:t xml:space="preserve"> có bản ghi nào, hệ thống hiển thị thông báo </w:t>
            </w:r>
            <w:r w:rsidRPr="00075B2A">
              <w:rPr>
                <w:rFonts w:ascii="Times New Roman" w:eastAsia="Times New Roman" w:hAnsi="Times New Roman" w:cs="Times New Roman"/>
                <w:bCs/>
                <w:i/>
                <w:iCs/>
                <w:color w:val="FF0000"/>
                <w:sz w:val="20"/>
                <w:szCs w:val="20"/>
              </w:rPr>
              <w:t>“Không có dữ liệu”</w:t>
            </w:r>
            <w:r>
              <w:rPr>
                <w:rFonts w:ascii="Times New Roman" w:eastAsia="Times New Roman" w:hAnsi="Times New Roman" w:cs="Times New Roman"/>
                <w:bCs/>
                <w:i/>
                <w:iCs/>
                <w:color w:val="FF0000"/>
                <w:sz w:val="20"/>
                <w:szCs w:val="20"/>
              </w:rPr>
              <w:t xml:space="preserve"> </w:t>
            </w:r>
          </w:p>
        </w:tc>
      </w:tr>
      <w:tr w:rsidR="00F839D7" w:rsidRPr="00D625A5" w14:paraId="67BD7374"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44E030D0"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Exceptional Flow NA</w:t>
            </w:r>
          </w:p>
        </w:tc>
      </w:tr>
    </w:tbl>
    <w:p w14:paraId="6A030573" w14:textId="77777777" w:rsidR="00F839D7" w:rsidRPr="00D625A5" w:rsidRDefault="00F839D7" w:rsidP="00F839D7">
      <w:pPr>
        <w:spacing w:after="160" w:line="256" w:lineRule="auto"/>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10F50497" w14:textId="77777777" w:rsidR="00F839D7" w:rsidRPr="00D625A5" w:rsidRDefault="00F839D7" w:rsidP="00F839D7">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 xml:space="preserve">Sơ đồ luồng nghiệp vụ </w:t>
      </w:r>
    </w:p>
    <w:p w14:paraId="22BDD958" w14:textId="77777777" w:rsidR="00F839D7" w:rsidRPr="00D625A5" w:rsidRDefault="00F839D7" w:rsidP="00F839D7">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Yêu cầu nghiệp vụ(Business Rules)</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
        <w:gridCol w:w="1248"/>
        <w:gridCol w:w="7247"/>
      </w:tblGrid>
      <w:tr w:rsidR="00F839D7" w:rsidRPr="00D625A5" w14:paraId="669E07DA" w14:textId="77777777" w:rsidTr="00815EBA">
        <w:trPr>
          <w:trHeight w:val="253"/>
        </w:trPr>
        <w:tc>
          <w:tcPr>
            <w:tcW w:w="849" w:type="dxa"/>
            <w:tcBorders>
              <w:top w:val="single" w:sz="4" w:space="0" w:color="000000"/>
              <w:left w:val="single" w:sz="4" w:space="0" w:color="000000"/>
              <w:bottom w:val="single" w:sz="4" w:space="0" w:color="000000"/>
              <w:right w:val="single" w:sz="4" w:space="0" w:color="000000"/>
            </w:tcBorders>
            <w:shd w:val="clear" w:color="auto" w:fill="E7E6E6"/>
          </w:tcPr>
          <w:p w14:paraId="6847B931"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Bước</w:t>
            </w:r>
          </w:p>
        </w:tc>
        <w:tc>
          <w:tcPr>
            <w:tcW w:w="1248" w:type="dxa"/>
            <w:tcBorders>
              <w:top w:val="single" w:sz="4" w:space="0" w:color="000000"/>
              <w:left w:val="nil"/>
              <w:bottom w:val="single" w:sz="4" w:space="0" w:color="000000"/>
              <w:right w:val="single" w:sz="4" w:space="0" w:color="000000"/>
            </w:tcBorders>
            <w:shd w:val="clear" w:color="auto" w:fill="E7E6E6"/>
          </w:tcPr>
          <w:p w14:paraId="22987DCB"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Mã BR</w:t>
            </w:r>
          </w:p>
        </w:tc>
        <w:tc>
          <w:tcPr>
            <w:tcW w:w="7247" w:type="dxa"/>
            <w:tcBorders>
              <w:top w:val="single" w:sz="4" w:space="0" w:color="000000"/>
              <w:left w:val="nil"/>
              <w:bottom w:val="single" w:sz="4" w:space="0" w:color="000000"/>
              <w:right w:val="single" w:sz="4" w:space="0" w:color="000000"/>
            </w:tcBorders>
            <w:shd w:val="clear" w:color="auto" w:fill="E7E6E6"/>
          </w:tcPr>
          <w:p w14:paraId="4F1EAB4A"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Mô tả</w:t>
            </w:r>
          </w:p>
        </w:tc>
      </w:tr>
      <w:tr w:rsidR="00F839D7" w:rsidRPr="00D625A5" w14:paraId="6FD5BBB0" w14:textId="77777777" w:rsidTr="00815EBA">
        <w:trPr>
          <w:trHeight w:val="253"/>
        </w:trPr>
        <w:tc>
          <w:tcPr>
            <w:tcW w:w="849" w:type="dxa"/>
            <w:tcBorders>
              <w:top w:val="single" w:sz="4" w:space="0" w:color="000000"/>
              <w:left w:val="single" w:sz="4" w:space="0" w:color="000000"/>
              <w:bottom w:val="single" w:sz="4" w:space="0" w:color="000000"/>
              <w:right w:val="single" w:sz="4" w:space="0" w:color="000000"/>
            </w:tcBorders>
          </w:tcPr>
          <w:p w14:paraId="57A02B75" w14:textId="77777777" w:rsidR="00F839D7" w:rsidRPr="00D625A5" w:rsidRDefault="00F839D7"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2</w:t>
            </w:r>
          </w:p>
        </w:tc>
        <w:tc>
          <w:tcPr>
            <w:tcW w:w="1248" w:type="dxa"/>
            <w:tcBorders>
              <w:top w:val="single" w:sz="4" w:space="0" w:color="000000"/>
              <w:left w:val="nil"/>
              <w:bottom w:val="single" w:sz="4" w:space="0" w:color="000000"/>
              <w:right w:val="single" w:sz="4" w:space="0" w:color="000000"/>
            </w:tcBorders>
          </w:tcPr>
          <w:p w14:paraId="36B00B9C"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BR01</w:t>
            </w:r>
          </w:p>
        </w:tc>
        <w:tc>
          <w:tcPr>
            <w:tcW w:w="7247" w:type="dxa"/>
            <w:tcBorders>
              <w:top w:val="single" w:sz="4" w:space="0" w:color="000000"/>
              <w:left w:val="nil"/>
              <w:bottom w:val="single" w:sz="4" w:space="0" w:color="000000"/>
              <w:right w:val="single" w:sz="4" w:space="0" w:color="000000"/>
            </w:tcBorders>
          </w:tcPr>
          <w:p w14:paraId="735A3DFC" w14:textId="26B0468B"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 xml:space="preserve">Quy tắc hiển thị các trường thông tin trên table: </w:t>
            </w:r>
          </w:p>
          <w:p w14:paraId="6808EE19" w14:textId="77777777" w:rsidR="00F839D7" w:rsidRPr="00D625A5" w:rsidRDefault="00F839D7" w:rsidP="00815EBA">
            <w:pPr>
              <w:pStyle w:val="NormalWeb"/>
              <w:numPr>
                <w:ilvl w:val="0"/>
                <w:numId w:val="5"/>
              </w:numPr>
              <w:rPr>
                <w:sz w:val="20"/>
                <w:szCs w:val="20"/>
              </w:rPr>
            </w:pPr>
            <w:r w:rsidRPr="00D625A5">
              <w:rPr>
                <w:sz w:val="20"/>
                <w:szCs w:val="20"/>
              </w:rPr>
              <w:t>STT</w:t>
            </w:r>
          </w:p>
          <w:p w14:paraId="3590A930" w14:textId="52A5EE42" w:rsidR="006D030D" w:rsidRPr="00D625A5" w:rsidRDefault="00F839D7" w:rsidP="00815EBA">
            <w:pPr>
              <w:pStyle w:val="NormalWeb"/>
              <w:numPr>
                <w:ilvl w:val="0"/>
                <w:numId w:val="5"/>
              </w:numPr>
              <w:rPr>
                <w:sz w:val="20"/>
                <w:szCs w:val="20"/>
              </w:rPr>
            </w:pPr>
            <w:r w:rsidRPr="00D625A5">
              <w:rPr>
                <w:sz w:val="20"/>
                <w:szCs w:val="20"/>
              </w:rPr>
              <w:t>Thao tác (</w:t>
            </w:r>
            <w:r w:rsidR="00505FEE" w:rsidRPr="00D625A5">
              <w:rPr>
                <w:sz w:val="20"/>
                <w:szCs w:val="20"/>
              </w:rPr>
              <w:t xml:space="preserve">Xem, </w:t>
            </w:r>
            <w:r w:rsidRPr="00D625A5">
              <w:rPr>
                <w:sz w:val="20"/>
                <w:szCs w:val="20"/>
              </w:rPr>
              <w:t>Sửa, Xóa</w:t>
            </w:r>
            <w:r w:rsidR="00525B2A" w:rsidRPr="00D625A5">
              <w:rPr>
                <w:sz w:val="20"/>
                <w:szCs w:val="20"/>
              </w:rPr>
              <w:t xml:space="preserve">, </w:t>
            </w:r>
            <w:r w:rsidR="00EF0C12" w:rsidRPr="00D625A5">
              <w:rPr>
                <w:sz w:val="20"/>
                <w:szCs w:val="20"/>
              </w:rPr>
              <w:t>H</w:t>
            </w:r>
            <w:r w:rsidR="00525B2A" w:rsidRPr="00D625A5">
              <w:rPr>
                <w:sz w:val="20"/>
                <w:szCs w:val="20"/>
              </w:rPr>
              <w:t xml:space="preserve">ủy đơn, </w:t>
            </w:r>
            <w:r w:rsidR="00EF0C12" w:rsidRPr="00D625A5">
              <w:rPr>
                <w:sz w:val="20"/>
                <w:szCs w:val="20"/>
              </w:rPr>
              <w:t>S</w:t>
            </w:r>
            <w:r w:rsidR="00525B2A" w:rsidRPr="00D625A5">
              <w:rPr>
                <w:sz w:val="20"/>
                <w:szCs w:val="20"/>
              </w:rPr>
              <w:t>ửa đơn</w:t>
            </w:r>
            <w:r w:rsidRPr="00D625A5">
              <w:rPr>
                <w:sz w:val="20"/>
                <w:szCs w:val="20"/>
              </w:rPr>
              <w:t>)</w:t>
            </w:r>
            <w:r w:rsidR="006D030D" w:rsidRPr="00D625A5">
              <w:rPr>
                <w:sz w:val="20"/>
                <w:szCs w:val="20"/>
              </w:rPr>
              <w:t xml:space="preserve">: </w:t>
            </w:r>
          </w:p>
          <w:p w14:paraId="3FD68187" w14:textId="3587F6AD" w:rsidR="00F839D7" w:rsidRPr="00D625A5" w:rsidRDefault="00505FEE" w:rsidP="00815EBA">
            <w:pPr>
              <w:pStyle w:val="NormalWeb"/>
              <w:numPr>
                <w:ilvl w:val="0"/>
                <w:numId w:val="5"/>
              </w:numPr>
              <w:rPr>
                <w:sz w:val="20"/>
                <w:szCs w:val="20"/>
              </w:rPr>
            </w:pPr>
            <w:r w:rsidRPr="00D625A5">
              <w:rPr>
                <w:sz w:val="20"/>
                <w:szCs w:val="20"/>
              </w:rPr>
              <w:t xml:space="preserve">Từ ngày </w:t>
            </w:r>
          </w:p>
          <w:p w14:paraId="2333E8E5" w14:textId="108C5F6F" w:rsidR="00F839D7" w:rsidRPr="00D625A5" w:rsidRDefault="00505FEE" w:rsidP="00815EBA">
            <w:pPr>
              <w:pStyle w:val="NormalWeb"/>
              <w:numPr>
                <w:ilvl w:val="0"/>
                <w:numId w:val="5"/>
              </w:numPr>
              <w:rPr>
                <w:sz w:val="20"/>
                <w:szCs w:val="20"/>
              </w:rPr>
            </w:pPr>
            <w:r w:rsidRPr="00D625A5">
              <w:rPr>
                <w:sz w:val="20"/>
                <w:szCs w:val="20"/>
              </w:rPr>
              <w:t>Đến ngày</w:t>
            </w:r>
          </w:p>
          <w:p w14:paraId="197A4C4C" w14:textId="63DE9E31" w:rsidR="00F839D7" w:rsidRPr="00D625A5" w:rsidRDefault="00505FEE" w:rsidP="00815EBA">
            <w:pPr>
              <w:pStyle w:val="NormalWeb"/>
              <w:numPr>
                <w:ilvl w:val="0"/>
                <w:numId w:val="5"/>
              </w:numPr>
              <w:rPr>
                <w:sz w:val="20"/>
                <w:szCs w:val="20"/>
              </w:rPr>
            </w:pPr>
            <w:r w:rsidRPr="00D625A5">
              <w:rPr>
                <w:sz w:val="20"/>
                <w:szCs w:val="20"/>
              </w:rPr>
              <w:t>Lý do nghỉ</w:t>
            </w:r>
          </w:p>
          <w:p w14:paraId="03CDAE72" w14:textId="08BFF0E5" w:rsidR="00F839D7" w:rsidRPr="00D625A5" w:rsidRDefault="00505FEE" w:rsidP="00815EBA">
            <w:pPr>
              <w:pStyle w:val="NormalWeb"/>
              <w:numPr>
                <w:ilvl w:val="0"/>
                <w:numId w:val="5"/>
              </w:numPr>
              <w:rPr>
                <w:sz w:val="20"/>
                <w:szCs w:val="20"/>
              </w:rPr>
            </w:pPr>
            <w:r w:rsidRPr="00D625A5">
              <w:rPr>
                <w:sz w:val="20"/>
                <w:szCs w:val="20"/>
              </w:rPr>
              <w:t>Loại nghỉ</w:t>
            </w:r>
          </w:p>
          <w:p w14:paraId="04A9ECB0" w14:textId="42B24679" w:rsidR="00F839D7" w:rsidRPr="00D625A5" w:rsidRDefault="00505FEE" w:rsidP="00815EBA">
            <w:pPr>
              <w:pStyle w:val="NormalWeb"/>
              <w:numPr>
                <w:ilvl w:val="0"/>
                <w:numId w:val="5"/>
              </w:numPr>
              <w:rPr>
                <w:sz w:val="20"/>
                <w:szCs w:val="20"/>
              </w:rPr>
            </w:pPr>
            <w:r w:rsidRPr="00D625A5">
              <w:rPr>
                <w:sz w:val="20"/>
                <w:szCs w:val="20"/>
              </w:rPr>
              <w:t>Số ngày nghỉ</w:t>
            </w:r>
          </w:p>
          <w:p w14:paraId="4C466A65" w14:textId="748D154B" w:rsidR="00EF0C12" w:rsidRPr="00D625A5" w:rsidRDefault="00EF0C12" w:rsidP="00815EBA">
            <w:pPr>
              <w:pStyle w:val="NormalWeb"/>
              <w:numPr>
                <w:ilvl w:val="0"/>
                <w:numId w:val="5"/>
              </w:numPr>
              <w:rPr>
                <w:sz w:val="20"/>
                <w:szCs w:val="20"/>
              </w:rPr>
            </w:pPr>
            <w:r w:rsidRPr="00D625A5">
              <w:rPr>
                <w:sz w:val="20"/>
                <w:szCs w:val="20"/>
              </w:rPr>
              <w:t>Tổng số ngày nghỉ liên tục</w:t>
            </w:r>
          </w:p>
          <w:p w14:paraId="387EB440" w14:textId="6F428F6F" w:rsidR="00EF0C12" w:rsidRPr="00D625A5" w:rsidRDefault="00505FEE" w:rsidP="00EF0C12">
            <w:pPr>
              <w:pStyle w:val="NormalWeb"/>
              <w:numPr>
                <w:ilvl w:val="0"/>
                <w:numId w:val="5"/>
              </w:numPr>
              <w:rPr>
                <w:sz w:val="20"/>
                <w:szCs w:val="20"/>
              </w:rPr>
            </w:pPr>
            <w:r w:rsidRPr="00D625A5">
              <w:rPr>
                <w:sz w:val="20"/>
                <w:szCs w:val="20"/>
              </w:rPr>
              <w:t>Trạng thái</w:t>
            </w:r>
          </w:p>
        </w:tc>
      </w:tr>
      <w:tr w:rsidR="00F839D7" w:rsidRPr="00D625A5" w14:paraId="05FA76F4" w14:textId="77777777" w:rsidTr="00815EBA">
        <w:trPr>
          <w:trHeight w:val="253"/>
        </w:trPr>
        <w:tc>
          <w:tcPr>
            <w:tcW w:w="849" w:type="dxa"/>
            <w:tcBorders>
              <w:top w:val="single" w:sz="4" w:space="0" w:color="000000"/>
              <w:left w:val="single" w:sz="4" w:space="0" w:color="000000"/>
              <w:bottom w:val="single" w:sz="4" w:space="0" w:color="000000"/>
              <w:right w:val="single" w:sz="4" w:space="0" w:color="000000"/>
            </w:tcBorders>
          </w:tcPr>
          <w:p w14:paraId="758E30DE" w14:textId="77777777" w:rsidR="00F839D7" w:rsidRPr="00D625A5" w:rsidRDefault="00F839D7"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2</w:t>
            </w:r>
          </w:p>
        </w:tc>
        <w:tc>
          <w:tcPr>
            <w:tcW w:w="1248" w:type="dxa"/>
            <w:tcBorders>
              <w:top w:val="single" w:sz="4" w:space="0" w:color="000000"/>
              <w:left w:val="nil"/>
              <w:bottom w:val="single" w:sz="4" w:space="0" w:color="000000"/>
              <w:right w:val="single" w:sz="4" w:space="0" w:color="000000"/>
            </w:tcBorders>
          </w:tcPr>
          <w:p w14:paraId="6AF59E12"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BR02</w:t>
            </w:r>
          </w:p>
        </w:tc>
        <w:tc>
          <w:tcPr>
            <w:tcW w:w="7247" w:type="dxa"/>
            <w:tcBorders>
              <w:top w:val="single" w:sz="4" w:space="0" w:color="000000"/>
              <w:left w:val="nil"/>
              <w:bottom w:val="single" w:sz="4" w:space="0" w:color="000000"/>
              <w:right w:val="single" w:sz="4" w:space="0" w:color="000000"/>
            </w:tcBorders>
          </w:tcPr>
          <w:p w14:paraId="6BBE0841"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Quy tắc tìm kiếm:</w:t>
            </w:r>
          </w:p>
          <w:p w14:paraId="744F9F38" w14:textId="77777777" w:rsidR="00F839D7" w:rsidRPr="00D625A5" w:rsidRDefault="00F839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Tìm kiếm với các tiêu chí:</w:t>
            </w:r>
          </w:p>
          <w:p w14:paraId="2D9C200E" w14:textId="1A0B1A8B" w:rsidR="00F839D7" w:rsidRPr="00D625A5" w:rsidRDefault="00505FEE" w:rsidP="00815EBA">
            <w:pPr>
              <w:pStyle w:val="NormalWeb"/>
              <w:numPr>
                <w:ilvl w:val="0"/>
                <w:numId w:val="6"/>
              </w:numPr>
              <w:rPr>
                <w:sz w:val="20"/>
                <w:szCs w:val="20"/>
              </w:rPr>
            </w:pPr>
            <w:r w:rsidRPr="00D625A5">
              <w:rPr>
                <w:sz w:val="20"/>
                <w:szCs w:val="20"/>
              </w:rPr>
              <w:t>Loại nghỉ</w:t>
            </w:r>
          </w:p>
          <w:p w14:paraId="5986848A" w14:textId="5F7C914E" w:rsidR="00F839D7" w:rsidRPr="00D625A5" w:rsidRDefault="00505FEE" w:rsidP="00815EBA">
            <w:pPr>
              <w:pStyle w:val="NormalWeb"/>
              <w:numPr>
                <w:ilvl w:val="0"/>
                <w:numId w:val="6"/>
              </w:numPr>
              <w:rPr>
                <w:sz w:val="20"/>
                <w:szCs w:val="20"/>
              </w:rPr>
            </w:pPr>
            <w:r w:rsidRPr="00D625A5">
              <w:rPr>
                <w:sz w:val="20"/>
                <w:szCs w:val="20"/>
              </w:rPr>
              <w:t>Trạng thái</w:t>
            </w:r>
          </w:p>
          <w:p w14:paraId="65A14D54" w14:textId="77777777" w:rsidR="00F839D7" w:rsidRPr="00D625A5" w:rsidRDefault="00505FEE" w:rsidP="00815EBA">
            <w:pPr>
              <w:pStyle w:val="NormalWeb"/>
              <w:numPr>
                <w:ilvl w:val="0"/>
                <w:numId w:val="6"/>
              </w:numPr>
              <w:rPr>
                <w:sz w:val="20"/>
                <w:szCs w:val="20"/>
              </w:rPr>
            </w:pPr>
            <w:r w:rsidRPr="00D625A5">
              <w:rPr>
                <w:sz w:val="20"/>
                <w:szCs w:val="20"/>
              </w:rPr>
              <w:t>Thời gian: từ ngày – đến ngày</w:t>
            </w:r>
          </w:p>
          <w:p w14:paraId="1897789A" w14:textId="2ED88EA3" w:rsidR="008E6A1B" w:rsidRPr="00D625A5" w:rsidRDefault="008E6A1B" w:rsidP="008E6A1B">
            <w:pPr>
              <w:pStyle w:val="NormalWeb"/>
              <w:rPr>
                <w:sz w:val="20"/>
                <w:szCs w:val="20"/>
              </w:rPr>
            </w:pPr>
            <w:r w:rsidRPr="00D625A5">
              <w:rPr>
                <w:sz w:val="20"/>
                <w:szCs w:val="20"/>
              </w:rPr>
              <w:t>Không có kết quả phù hợp hệ thống hiển thị: “Không có dữ liệu”</w:t>
            </w:r>
          </w:p>
        </w:tc>
      </w:tr>
      <w:tr w:rsidR="00F839D7" w:rsidRPr="00D625A5" w14:paraId="4758F65F" w14:textId="77777777" w:rsidTr="00815EBA">
        <w:trPr>
          <w:trHeight w:val="253"/>
        </w:trPr>
        <w:tc>
          <w:tcPr>
            <w:tcW w:w="849" w:type="dxa"/>
            <w:tcBorders>
              <w:top w:val="single" w:sz="4" w:space="0" w:color="000000"/>
              <w:left w:val="single" w:sz="4" w:space="0" w:color="000000"/>
              <w:bottom w:val="single" w:sz="4" w:space="0" w:color="000000"/>
              <w:right w:val="single" w:sz="4" w:space="0" w:color="000000"/>
            </w:tcBorders>
          </w:tcPr>
          <w:p w14:paraId="74B21B4C" w14:textId="77777777" w:rsidR="00F839D7" w:rsidRPr="00D625A5" w:rsidRDefault="00F839D7"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4</w:t>
            </w:r>
          </w:p>
        </w:tc>
        <w:tc>
          <w:tcPr>
            <w:tcW w:w="1248" w:type="dxa"/>
            <w:tcBorders>
              <w:top w:val="single" w:sz="4" w:space="0" w:color="000000"/>
              <w:left w:val="nil"/>
              <w:bottom w:val="single" w:sz="4" w:space="0" w:color="000000"/>
              <w:right w:val="single" w:sz="4" w:space="0" w:color="000000"/>
            </w:tcBorders>
          </w:tcPr>
          <w:p w14:paraId="6FCE1656" w14:textId="7777777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BR03</w:t>
            </w:r>
          </w:p>
        </w:tc>
        <w:tc>
          <w:tcPr>
            <w:tcW w:w="7247" w:type="dxa"/>
            <w:tcBorders>
              <w:top w:val="single" w:sz="4" w:space="0" w:color="000000"/>
              <w:left w:val="nil"/>
              <w:bottom w:val="single" w:sz="4" w:space="0" w:color="000000"/>
              <w:right w:val="single" w:sz="4" w:space="0" w:color="000000"/>
            </w:tcBorders>
          </w:tcPr>
          <w:p w14:paraId="503BD874" w14:textId="77777777" w:rsidR="00F839D7" w:rsidRPr="00D625A5" w:rsidRDefault="00F839D7"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Quy tắc thứ tự hiển thị</w:t>
            </w:r>
          </w:p>
          <w:p w14:paraId="22EBB3AF" w14:textId="77777777" w:rsidR="00F839D7" w:rsidRPr="00D625A5" w:rsidRDefault="00F839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Hiển thị theo thứ tự “Từ ngày” giảm dần</w:t>
            </w:r>
          </w:p>
        </w:tc>
      </w:tr>
      <w:tr w:rsidR="00847D86" w:rsidRPr="00D625A5" w14:paraId="32025295" w14:textId="77777777" w:rsidTr="00815EBA">
        <w:trPr>
          <w:trHeight w:val="253"/>
        </w:trPr>
        <w:tc>
          <w:tcPr>
            <w:tcW w:w="849" w:type="dxa"/>
            <w:tcBorders>
              <w:top w:val="single" w:sz="4" w:space="0" w:color="000000"/>
              <w:left w:val="single" w:sz="4" w:space="0" w:color="000000"/>
              <w:bottom w:val="single" w:sz="4" w:space="0" w:color="000000"/>
              <w:right w:val="single" w:sz="4" w:space="0" w:color="000000"/>
            </w:tcBorders>
          </w:tcPr>
          <w:p w14:paraId="71330451" w14:textId="1E26E1F1" w:rsidR="00847D86" w:rsidRPr="00D625A5" w:rsidRDefault="00847D86"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lastRenderedPageBreak/>
              <w:t>2</w:t>
            </w:r>
          </w:p>
        </w:tc>
        <w:tc>
          <w:tcPr>
            <w:tcW w:w="1248" w:type="dxa"/>
            <w:tcBorders>
              <w:top w:val="single" w:sz="4" w:space="0" w:color="000000"/>
              <w:left w:val="nil"/>
              <w:bottom w:val="single" w:sz="4" w:space="0" w:color="000000"/>
              <w:right w:val="single" w:sz="4" w:space="0" w:color="000000"/>
            </w:tcBorders>
          </w:tcPr>
          <w:p w14:paraId="4D397F5A" w14:textId="09A3DAEE" w:rsidR="00847D86" w:rsidRPr="00D625A5" w:rsidRDefault="00847D86"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BR0</w:t>
            </w:r>
            <w:r w:rsidR="008E6A1B" w:rsidRPr="00D625A5">
              <w:rPr>
                <w:rFonts w:ascii="Times New Roman" w:eastAsia="Times New Roman" w:hAnsi="Times New Roman" w:cs="Times New Roman"/>
                <w:sz w:val="20"/>
                <w:szCs w:val="20"/>
              </w:rPr>
              <w:t>4</w:t>
            </w:r>
          </w:p>
        </w:tc>
        <w:tc>
          <w:tcPr>
            <w:tcW w:w="7247" w:type="dxa"/>
            <w:tcBorders>
              <w:top w:val="single" w:sz="4" w:space="0" w:color="000000"/>
              <w:left w:val="nil"/>
              <w:bottom w:val="single" w:sz="4" w:space="0" w:color="000000"/>
              <w:right w:val="single" w:sz="4" w:space="0" w:color="000000"/>
            </w:tcBorders>
          </w:tcPr>
          <w:p w14:paraId="7D3CA28C" w14:textId="77777777" w:rsidR="00847D86" w:rsidRPr="00D625A5" w:rsidRDefault="00847D86"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Quy tắc hiển thị trạng thái</w:t>
            </w:r>
          </w:p>
          <w:p w14:paraId="79F54080" w14:textId="77777777" w:rsidR="00847D86" w:rsidRPr="00D625A5" w:rsidRDefault="00847D86" w:rsidP="00815EBA">
            <w:pPr>
              <w:spacing w:before="120"/>
              <w:rPr>
                <w:rFonts w:ascii="Times New Roman" w:eastAsia="Times New Roman" w:hAnsi="Times New Roman" w:cs="Times New Roman"/>
                <w:b/>
                <w:sz w:val="20"/>
                <w:szCs w:val="20"/>
              </w:rPr>
            </w:pPr>
          </w:p>
          <w:p w14:paraId="7E28E6CD" w14:textId="5177C601" w:rsidR="00847D86" w:rsidRPr="00D625A5" w:rsidRDefault="00CD73A4" w:rsidP="00815EBA">
            <w:pPr>
              <w:spacing w:before="120"/>
              <w:rPr>
                <w:rFonts w:ascii="Times New Roman" w:eastAsia="Times New Roman" w:hAnsi="Times New Roman" w:cs="Times New Roman"/>
                <w:b/>
                <w:sz w:val="20"/>
                <w:szCs w:val="20"/>
              </w:rPr>
            </w:pPr>
            <w:r w:rsidRPr="00CD73A4">
              <w:rPr>
                <w:rFonts w:ascii="Times New Roman" w:eastAsia="Times New Roman" w:hAnsi="Times New Roman" w:cs="Times New Roman"/>
                <w:b/>
                <w:noProof/>
                <w:sz w:val="20"/>
                <w:szCs w:val="20"/>
                <w:lang w:eastAsia="en-US"/>
              </w:rPr>
              <w:drawing>
                <wp:inline distT="0" distB="0" distL="0" distR="0" wp14:anchorId="7AF3EA4E" wp14:editId="7A709949">
                  <wp:extent cx="2679700" cy="589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79700" cy="5892800"/>
                          </a:xfrm>
                          <a:prstGeom prst="rect">
                            <a:avLst/>
                          </a:prstGeom>
                        </pic:spPr>
                      </pic:pic>
                    </a:graphicData>
                  </a:graphic>
                </wp:inline>
              </w:drawing>
            </w:r>
          </w:p>
          <w:p w14:paraId="31D77723" w14:textId="24CFA7FB" w:rsidR="00A72B0C" w:rsidRPr="00D625A5" w:rsidRDefault="00847D86"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 xml:space="preserve">Bao gồm các trạng thái như diagram: chờ duyệt, </w:t>
            </w:r>
            <w:r w:rsidR="00CD73A4">
              <w:rPr>
                <w:rFonts w:ascii="Times New Roman" w:eastAsia="Times New Roman" w:hAnsi="Times New Roman" w:cs="Times New Roman"/>
                <w:b/>
                <w:sz w:val="20"/>
                <w:szCs w:val="20"/>
              </w:rPr>
              <w:t>Phê duyêt, từ chối</w:t>
            </w:r>
            <w:r w:rsidR="008E6A1B" w:rsidRPr="00D625A5">
              <w:rPr>
                <w:rFonts w:ascii="Times New Roman" w:eastAsia="Times New Roman" w:hAnsi="Times New Roman" w:cs="Times New Roman"/>
                <w:b/>
                <w:sz w:val="20"/>
                <w:szCs w:val="20"/>
              </w:rPr>
              <w:t>, Đã hủy.</w:t>
            </w:r>
          </w:p>
        </w:tc>
      </w:tr>
    </w:tbl>
    <w:p w14:paraId="400503A0" w14:textId="77777777" w:rsidR="00F839D7" w:rsidRPr="00D625A5" w:rsidRDefault="00F839D7" w:rsidP="00F839D7">
      <w:pP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1B68D696" w14:textId="77777777" w:rsidR="00F839D7" w:rsidRPr="00D625A5" w:rsidRDefault="00F839D7" w:rsidP="00F839D7">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màn hình</w:t>
      </w:r>
    </w:p>
    <w:p w14:paraId="1FFCFA95" w14:textId="77777777" w:rsidR="00F839D7" w:rsidRPr="00D625A5" w:rsidRDefault="00F839D7" w:rsidP="00F839D7">
      <w:pPr>
        <w:rPr>
          <w:rFonts w:ascii="Times New Roman" w:eastAsia="Times New Roman" w:hAnsi="Times New Roman" w:cs="Times New Roman"/>
          <w:i/>
          <w:sz w:val="20"/>
          <w:szCs w:val="20"/>
        </w:rPr>
      </w:pPr>
      <w:r w:rsidRPr="00D625A5">
        <w:rPr>
          <w:rFonts w:ascii="Times New Roman" w:eastAsia="Times New Roman" w:hAnsi="Times New Roman" w:cs="Times New Roman"/>
          <w:i/>
          <w:sz w:val="20"/>
          <w:szCs w:val="20"/>
        </w:rPr>
        <w:t>Bảng mô tả chi tiết các thành phần</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9"/>
        <w:gridCol w:w="1570"/>
        <w:gridCol w:w="1200"/>
        <w:gridCol w:w="701"/>
        <w:gridCol w:w="761"/>
        <w:gridCol w:w="1177"/>
        <w:gridCol w:w="3336"/>
      </w:tblGrid>
      <w:tr w:rsidR="00F839D7" w:rsidRPr="00D625A5" w14:paraId="132F75F9" w14:textId="77777777" w:rsidTr="00815EBA">
        <w:tc>
          <w:tcPr>
            <w:tcW w:w="599" w:type="dxa"/>
            <w:tcBorders>
              <w:top w:val="single" w:sz="4" w:space="0" w:color="000000"/>
              <w:left w:val="single" w:sz="4" w:space="0" w:color="000000"/>
              <w:bottom w:val="single" w:sz="4" w:space="0" w:color="000000"/>
              <w:right w:val="single" w:sz="4" w:space="0" w:color="000000"/>
            </w:tcBorders>
            <w:shd w:val="clear" w:color="auto" w:fill="E7E6E6"/>
          </w:tcPr>
          <w:p w14:paraId="4725E18C"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STT</w:t>
            </w:r>
          </w:p>
        </w:tc>
        <w:tc>
          <w:tcPr>
            <w:tcW w:w="1570" w:type="dxa"/>
            <w:tcBorders>
              <w:top w:val="single" w:sz="4" w:space="0" w:color="000000"/>
              <w:left w:val="nil"/>
              <w:bottom w:val="single" w:sz="4" w:space="0" w:color="000000"/>
              <w:right w:val="single" w:sz="4" w:space="0" w:color="000000"/>
            </w:tcBorders>
            <w:shd w:val="clear" w:color="auto" w:fill="E7E6E6"/>
          </w:tcPr>
          <w:p w14:paraId="134A9346"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Tên trường</w:t>
            </w:r>
          </w:p>
        </w:tc>
        <w:tc>
          <w:tcPr>
            <w:tcW w:w="1200" w:type="dxa"/>
            <w:tcBorders>
              <w:top w:val="single" w:sz="4" w:space="0" w:color="000000"/>
              <w:left w:val="nil"/>
              <w:bottom w:val="single" w:sz="4" w:space="0" w:color="000000"/>
              <w:right w:val="single" w:sz="4" w:space="0" w:color="000000"/>
            </w:tcBorders>
            <w:shd w:val="clear" w:color="auto" w:fill="E7E6E6"/>
          </w:tcPr>
          <w:p w14:paraId="2F00AEFC"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Loại</w:t>
            </w:r>
          </w:p>
        </w:tc>
        <w:tc>
          <w:tcPr>
            <w:tcW w:w="701" w:type="dxa"/>
            <w:tcBorders>
              <w:top w:val="single" w:sz="4" w:space="0" w:color="000000"/>
              <w:left w:val="nil"/>
              <w:bottom w:val="single" w:sz="4" w:space="0" w:color="000000"/>
              <w:right w:val="single" w:sz="4" w:space="0" w:color="000000"/>
            </w:tcBorders>
            <w:shd w:val="clear" w:color="auto" w:fill="E7E6E6"/>
          </w:tcPr>
          <w:p w14:paraId="4845C91F"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Thay đổi</w:t>
            </w:r>
          </w:p>
        </w:tc>
        <w:tc>
          <w:tcPr>
            <w:tcW w:w="761" w:type="dxa"/>
            <w:tcBorders>
              <w:top w:val="single" w:sz="4" w:space="0" w:color="000000"/>
              <w:left w:val="nil"/>
              <w:bottom w:val="single" w:sz="4" w:space="0" w:color="000000"/>
              <w:right w:val="single" w:sz="4" w:space="0" w:color="000000"/>
            </w:tcBorders>
            <w:shd w:val="clear" w:color="auto" w:fill="E7E6E6"/>
          </w:tcPr>
          <w:p w14:paraId="3841805B"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Bắt buộc</w:t>
            </w:r>
          </w:p>
        </w:tc>
        <w:tc>
          <w:tcPr>
            <w:tcW w:w="1177" w:type="dxa"/>
            <w:tcBorders>
              <w:top w:val="single" w:sz="4" w:space="0" w:color="000000"/>
              <w:left w:val="nil"/>
              <w:bottom w:val="single" w:sz="4" w:space="0" w:color="000000"/>
              <w:right w:val="single" w:sz="4" w:space="0" w:color="000000"/>
            </w:tcBorders>
            <w:shd w:val="clear" w:color="auto" w:fill="E7E6E6"/>
          </w:tcPr>
          <w:p w14:paraId="43E5F195"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Giá trị mặc định</w:t>
            </w:r>
          </w:p>
        </w:tc>
        <w:tc>
          <w:tcPr>
            <w:tcW w:w="3336" w:type="dxa"/>
            <w:tcBorders>
              <w:top w:val="single" w:sz="4" w:space="0" w:color="000000"/>
              <w:left w:val="nil"/>
              <w:bottom w:val="single" w:sz="4" w:space="0" w:color="000000"/>
              <w:right w:val="single" w:sz="4" w:space="0" w:color="000000"/>
            </w:tcBorders>
            <w:shd w:val="clear" w:color="auto" w:fill="E7E6E6"/>
          </w:tcPr>
          <w:p w14:paraId="6771C8C1" w14:textId="77777777" w:rsidR="00F839D7" w:rsidRPr="00D625A5" w:rsidRDefault="00F839D7" w:rsidP="00815EBA">
            <w:pPr>
              <w:spacing w:before="120"/>
              <w:jc w:val="center"/>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Mô tả/ Hiệu lực/ Thông tin</w:t>
            </w:r>
          </w:p>
        </w:tc>
      </w:tr>
      <w:tr w:rsidR="00F839D7" w:rsidRPr="00D625A5" w14:paraId="36EA5BD6" w14:textId="77777777" w:rsidTr="00815EBA">
        <w:tc>
          <w:tcPr>
            <w:tcW w:w="599" w:type="dxa"/>
            <w:tcBorders>
              <w:top w:val="single" w:sz="4" w:space="0" w:color="000000"/>
              <w:left w:val="single" w:sz="4" w:space="0" w:color="000000"/>
              <w:bottom w:val="single" w:sz="4" w:space="0" w:color="000000"/>
              <w:right w:val="single" w:sz="4" w:space="0" w:color="000000"/>
            </w:tcBorders>
          </w:tcPr>
          <w:p w14:paraId="1ECD8D7A"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1</w:t>
            </w:r>
          </w:p>
        </w:tc>
        <w:tc>
          <w:tcPr>
            <w:tcW w:w="1570" w:type="dxa"/>
            <w:tcBorders>
              <w:top w:val="single" w:sz="4" w:space="0" w:color="000000"/>
              <w:left w:val="nil"/>
              <w:bottom w:val="single" w:sz="4" w:space="0" w:color="000000"/>
              <w:right w:val="single" w:sz="4" w:space="0" w:color="000000"/>
            </w:tcBorders>
            <w:vAlign w:val="center"/>
          </w:tcPr>
          <w:p w14:paraId="4EB947C1" w14:textId="780694DD"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Search:</w:t>
            </w:r>
            <w:r w:rsidR="002C4BD5" w:rsidRPr="00D625A5">
              <w:rPr>
                <w:rFonts w:ascii="Times New Roman" w:eastAsia="Times New Roman" w:hAnsi="Times New Roman" w:cs="Times New Roman"/>
                <w:sz w:val="20"/>
                <w:szCs w:val="20"/>
              </w:rPr>
              <w:t xml:space="preserve"> Loại nghỉ</w:t>
            </w:r>
          </w:p>
        </w:tc>
        <w:tc>
          <w:tcPr>
            <w:tcW w:w="1200" w:type="dxa"/>
            <w:tcBorders>
              <w:top w:val="single" w:sz="4" w:space="0" w:color="000000"/>
              <w:left w:val="nil"/>
              <w:bottom w:val="single" w:sz="4" w:space="0" w:color="000000"/>
              <w:right w:val="single" w:sz="4" w:space="0" w:color="000000"/>
            </w:tcBorders>
            <w:vAlign w:val="center"/>
          </w:tcPr>
          <w:p w14:paraId="35028710" w14:textId="625AE6E4" w:rsidR="00F839D7" w:rsidRPr="00D625A5" w:rsidRDefault="002C4BD5"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Combobox</w:t>
            </w:r>
          </w:p>
        </w:tc>
        <w:tc>
          <w:tcPr>
            <w:tcW w:w="701" w:type="dxa"/>
            <w:tcBorders>
              <w:top w:val="single" w:sz="4" w:space="0" w:color="000000"/>
              <w:left w:val="nil"/>
              <w:bottom w:val="single" w:sz="4" w:space="0" w:color="000000"/>
              <w:right w:val="single" w:sz="4" w:space="0" w:color="000000"/>
            </w:tcBorders>
            <w:vAlign w:val="center"/>
          </w:tcPr>
          <w:p w14:paraId="3D044362"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Có</w:t>
            </w:r>
          </w:p>
        </w:tc>
        <w:tc>
          <w:tcPr>
            <w:tcW w:w="761" w:type="dxa"/>
            <w:tcBorders>
              <w:top w:val="single" w:sz="4" w:space="0" w:color="000000"/>
              <w:left w:val="nil"/>
              <w:bottom w:val="single" w:sz="4" w:space="0" w:color="000000"/>
              <w:right w:val="single" w:sz="4" w:space="0" w:color="000000"/>
            </w:tcBorders>
            <w:vAlign w:val="center"/>
          </w:tcPr>
          <w:p w14:paraId="6799E6E2"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1177" w:type="dxa"/>
            <w:tcBorders>
              <w:top w:val="single" w:sz="4" w:space="0" w:color="000000"/>
              <w:left w:val="nil"/>
              <w:bottom w:val="single" w:sz="4" w:space="0" w:color="000000"/>
              <w:right w:val="single" w:sz="4" w:space="0" w:color="000000"/>
            </w:tcBorders>
            <w:vAlign w:val="center"/>
          </w:tcPr>
          <w:p w14:paraId="163B559A"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3336" w:type="dxa"/>
            <w:tcBorders>
              <w:top w:val="single" w:sz="4" w:space="0" w:color="000000"/>
              <w:left w:val="nil"/>
              <w:bottom w:val="single" w:sz="4" w:space="0" w:color="000000"/>
              <w:right w:val="single" w:sz="4" w:space="0" w:color="000000"/>
            </w:tcBorders>
            <w:vAlign w:val="center"/>
          </w:tcPr>
          <w:p w14:paraId="7813E03E" w14:textId="2E1F72A5" w:rsidR="002C4BD5" w:rsidRPr="00D625A5" w:rsidRDefault="002C4BD5" w:rsidP="002C4BD5">
            <w:pPr>
              <w:widowControl/>
              <w:numPr>
                <w:ilvl w:val="0"/>
                <w:numId w:val="2"/>
              </w:numP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Các giá trị: Lấy theo loại nghỉ, hiển thị theo thứ tự tên Alphabet. Các bản ghi Active </w:t>
            </w:r>
            <w:r w:rsidRPr="00D625A5">
              <w:rPr>
                <w:rFonts w:ascii="Times New Roman" w:eastAsia="Times New Roman" w:hAnsi="Times New Roman" w:cs="Times New Roman"/>
                <w:color w:val="000000"/>
                <w:sz w:val="20"/>
                <w:szCs w:val="20"/>
              </w:rPr>
              <w:lastRenderedPageBreak/>
              <w:t>hiển thị trước, Bản ghi inactive hiển thị sau.</w:t>
            </w:r>
          </w:p>
          <w:p w14:paraId="784CD73E" w14:textId="3115D017" w:rsidR="00F839D7" w:rsidRPr="00D625A5" w:rsidRDefault="002C4BD5" w:rsidP="002C4BD5">
            <w:pPr>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Place holder: “Chọn trạng thái”</w:t>
            </w:r>
          </w:p>
        </w:tc>
      </w:tr>
      <w:tr w:rsidR="00F839D7" w:rsidRPr="00D625A5" w14:paraId="5A7DE78A" w14:textId="77777777" w:rsidTr="00815EBA">
        <w:tc>
          <w:tcPr>
            <w:tcW w:w="599" w:type="dxa"/>
            <w:tcBorders>
              <w:top w:val="single" w:sz="4" w:space="0" w:color="000000"/>
              <w:left w:val="single" w:sz="4" w:space="0" w:color="000000"/>
              <w:bottom w:val="single" w:sz="4" w:space="0" w:color="000000"/>
              <w:right w:val="single" w:sz="4" w:space="0" w:color="000000"/>
            </w:tcBorders>
          </w:tcPr>
          <w:p w14:paraId="57D1F363"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lastRenderedPageBreak/>
              <w:t>2</w:t>
            </w:r>
          </w:p>
        </w:tc>
        <w:tc>
          <w:tcPr>
            <w:tcW w:w="1570" w:type="dxa"/>
            <w:tcBorders>
              <w:top w:val="single" w:sz="4" w:space="0" w:color="000000"/>
              <w:left w:val="nil"/>
              <w:bottom w:val="single" w:sz="4" w:space="0" w:color="000000"/>
              <w:right w:val="single" w:sz="4" w:space="0" w:color="000000"/>
            </w:tcBorders>
            <w:vAlign w:val="center"/>
          </w:tcPr>
          <w:p w14:paraId="2C730438" w14:textId="75779737"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Search:</w:t>
            </w:r>
            <w:r w:rsidR="002C4BD5" w:rsidRPr="00D625A5">
              <w:rPr>
                <w:rFonts w:ascii="Times New Roman" w:eastAsia="Times New Roman" w:hAnsi="Times New Roman" w:cs="Times New Roman"/>
                <w:sz w:val="20"/>
                <w:szCs w:val="20"/>
              </w:rPr>
              <w:t xml:space="preserve"> Trạng thái</w:t>
            </w:r>
          </w:p>
        </w:tc>
        <w:tc>
          <w:tcPr>
            <w:tcW w:w="1200" w:type="dxa"/>
            <w:tcBorders>
              <w:top w:val="single" w:sz="4" w:space="0" w:color="000000"/>
              <w:left w:val="nil"/>
              <w:bottom w:val="single" w:sz="4" w:space="0" w:color="000000"/>
              <w:right w:val="single" w:sz="4" w:space="0" w:color="000000"/>
            </w:tcBorders>
            <w:vAlign w:val="center"/>
          </w:tcPr>
          <w:p w14:paraId="5375975C" w14:textId="6AC6E786" w:rsidR="00F839D7" w:rsidRPr="00D625A5" w:rsidRDefault="002C4BD5"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Combobox</w:t>
            </w:r>
          </w:p>
        </w:tc>
        <w:tc>
          <w:tcPr>
            <w:tcW w:w="701" w:type="dxa"/>
            <w:tcBorders>
              <w:top w:val="single" w:sz="4" w:space="0" w:color="000000"/>
              <w:left w:val="nil"/>
              <w:bottom w:val="single" w:sz="4" w:space="0" w:color="000000"/>
              <w:right w:val="single" w:sz="4" w:space="0" w:color="000000"/>
            </w:tcBorders>
            <w:vAlign w:val="center"/>
          </w:tcPr>
          <w:p w14:paraId="613C750B"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Có</w:t>
            </w:r>
          </w:p>
        </w:tc>
        <w:tc>
          <w:tcPr>
            <w:tcW w:w="761" w:type="dxa"/>
            <w:tcBorders>
              <w:top w:val="single" w:sz="4" w:space="0" w:color="000000"/>
              <w:left w:val="nil"/>
              <w:bottom w:val="single" w:sz="4" w:space="0" w:color="000000"/>
              <w:right w:val="single" w:sz="4" w:space="0" w:color="000000"/>
            </w:tcBorders>
            <w:vAlign w:val="center"/>
          </w:tcPr>
          <w:p w14:paraId="676311EB"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1177" w:type="dxa"/>
            <w:tcBorders>
              <w:top w:val="single" w:sz="4" w:space="0" w:color="000000"/>
              <w:left w:val="nil"/>
              <w:bottom w:val="single" w:sz="4" w:space="0" w:color="000000"/>
              <w:right w:val="single" w:sz="4" w:space="0" w:color="000000"/>
            </w:tcBorders>
            <w:vAlign w:val="center"/>
          </w:tcPr>
          <w:p w14:paraId="5EB345ED"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3336" w:type="dxa"/>
            <w:tcBorders>
              <w:top w:val="single" w:sz="4" w:space="0" w:color="000000"/>
              <w:left w:val="nil"/>
              <w:bottom w:val="single" w:sz="4" w:space="0" w:color="000000"/>
              <w:right w:val="single" w:sz="4" w:space="0" w:color="000000"/>
            </w:tcBorders>
            <w:vAlign w:val="center"/>
          </w:tcPr>
          <w:p w14:paraId="30B0338F" w14:textId="3398E099" w:rsidR="002C4BD5" w:rsidRPr="00D625A5" w:rsidRDefault="002C4BD5" w:rsidP="002C4BD5">
            <w:pPr>
              <w:widowControl/>
              <w:numPr>
                <w:ilvl w:val="0"/>
                <w:numId w:val="2"/>
              </w:numP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Các giá trị: </w:t>
            </w:r>
            <w:r w:rsidR="00A01A20" w:rsidRPr="00D625A5">
              <w:rPr>
                <w:rFonts w:ascii="Times New Roman" w:eastAsia="Times New Roman" w:hAnsi="Times New Roman" w:cs="Times New Roman"/>
                <w:bCs/>
                <w:sz w:val="20"/>
                <w:szCs w:val="20"/>
              </w:rPr>
              <w:t>Nháp, chờ duyệt, Đồng ý, Không đồng ý, Đã hủy.</w:t>
            </w:r>
          </w:p>
          <w:p w14:paraId="5C1CDE02" w14:textId="56218F96" w:rsidR="00F839D7" w:rsidRPr="00D625A5" w:rsidRDefault="002C4BD5" w:rsidP="002C4BD5">
            <w:pPr>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Place holder: “Chọn t</w:t>
            </w:r>
            <w:r w:rsidR="00761624" w:rsidRPr="00D625A5">
              <w:rPr>
                <w:rFonts w:ascii="Times New Roman" w:eastAsia="Times New Roman" w:hAnsi="Times New Roman" w:cs="Times New Roman"/>
                <w:color w:val="000000"/>
                <w:sz w:val="20"/>
                <w:szCs w:val="20"/>
              </w:rPr>
              <w:t>rạng thái</w:t>
            </w:r>
            <w:r w:rsidRPr="00D625A5">
              <w:rPr>
                <w:rFonts w:ascii="Times New Roman" w:eastAsia="Times New Roman" w:hAnsi="Times New Roman" w:cs="Times New Roman"/>
                <w:color w:val="000000"/>
                <w:sz w:val="20"/>
                <w:szCs w:val="20"/>
              </w:rPr>
              <w:t>”</w:t>
            </w:r>
          </w:p>
        </w:tc>
      </w:tr>
      <w:tr w:rsidR="00F839D7" w:rsidRPr="00D625A5" w14:paraId="02B4B1FF" w14:textId="77777777" w:rsidTr="00815EBA">
        <w:tc>
          <w:tcPr>
            <w:tcW w:w="599" w:type="dxa"/>
            <w:tcBorders>
              <w:top w:val="single" w:sz="4" w:space="0" w:color="000000"/>
              <w:left w:val="single" w:sz="4" w:space="0" w:color="000000"/>
              <w:bottom w:val="single" w:sz="4" w:space="0" w:color="000000"/>
              <w:right w:val="single" w:sz="4" w:space="0" w:color="000000"/>
            </w:tcBorders>
          </w:tcPr>
          <w:p w14:paraId="2B2879CB"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3</w:t>
            </w:r>
          </w:p>
        </w:tc>
        <w:tc>
          <w:tcPr>
            <w:tcW w:w="1570" w:type="dxa"/>
            <w:tcBorders>
              <w:top w:val="single" w:sz="4" w:space="0" w:color="000000"/>
              <w:left w:val="nil"/>
              <w:bottom w:val="single" w:sz="4" w:space="0" w:color="000000"/>
              <w:right w:val="single" w:sz="4" w:space="0" w:color="000000"/>
            </w:tcBorders>
            <w:vAlign w:val="center"/>
          </w:tcPr>
          <w:p w14:paraId="4AD5205C" w14:textId="4CF8C44F" w:rsidR="00F839D7" w:rsidRPr="00D625A5" w:rsidRDefault="00F839D7"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Search: </w:t>
            </w:r>
            <w:r w:rsidR="002C4BD5" w:rsidRPr="00D625A5">
              <w:rPr>
                <w:rFonts w:ascii="Times New Roman" w:eastAsia="Times New Roman" w:hAnsi="Times New Roman" w:cs="Times New Roman"/>
                <w:sz w:val="20"/>
                <w:szCs w:val="20"/>
              </w:rPr>
              <w:t>Thời gian: Từ ngày – Đến ngày</w:t>
            </w:r>
          </w:p>
        </w:tc>
        <w:tc>
          <w:tcPr>
            <w:tcW w:w="1200" w:type="dxa"/>
            <w:tcBorders>
              <w:top w:val="single" w:sz="4" w:space="0" w:color="000000"/>
              <w:left w:val="nil"/>
              <w:bottom w:val="single" w:sz="4" w:space="0" w:color="000000"/>
              <w:right w:val="single" w:sz="4" w:space="0" w:color="000000"/>
            </w:tcBorders>
            <w:vAlign w:val="center"/>
          </w:tcPr>
          <w:p w14:paraId="6D474B6D" w14:textId="7C196546" w:rsidR="00F839D7" w:rsidRPr="00D625A5" w:rsidRDefault="002C4BD5"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Date chooser/ Textbox</w:t>
            </w:r>
          </w:p>
        </w:tc>
        <w:tc>
          <w:tcPr>
            <w:tcW w:w="701" w:type="dxa"/>
            <w:tcBorders>
              <w:top w:val="single" w:sz="4" w:space="0" w:color="000000"/>
              <w:left w:val="nil"/>
              <w:bottom w:val="single" w:sz="4" w:space="0" w:color="000000"/>
              <w:right w:val="single" w:sz="4" w:space="0" w:color="000000"/>
            </w:tcBorders>
            <w:vAlign w:val="center"/>
          </w:tcPr>
          <w:p w14:paraId="632584EA"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Có</w:t>
            </w:r>
          </w:p>
        </w:tc>
        <w:tc>
          <w:tcPr>
            <w:tcW w:w="761" w:type="dxa"/>
            <w:tcBorders>
              <w:top w:val="single" w:sz="4" w:space="0" w:color="000000"/>
              <w:left w:val="nil"/>
              <w:bottom w:val="single" w:sz="4" w:space="0" w:color="000000"/>
              <w:right w:val="single" w:sz="4" w:space="0" w:color="000000"/>
            </w:tcBorders>
            <w:vAlign w:val="center"/>
          </w:tcPr>
          <w:p w14:paraId="3168E9A3"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1177" w:type="dxa"/>
            <w:tcBorders>
              <w:top w:val="single" w:sz="4" w:space="0" w:color="000000"/>
              <w:left w:val="nil"/>
              <w:bottom w:val="single" w:sz="4" w:space="0" w:color="000000"/>
              <w:right w:val="single" w:sz="4" w:space="0" w:color="000000"/>
            </w:tcBorders>
            <w:vAlign w:val="center"/>
          </w:tcPr>
          <w:p w14:paraId="20D7E9E2" w14:textId="77777777" w:rsidR="00F839D7" w:rsidRPr="00D625A5" w:rsidRDefault="00F839D7"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Không</w:t>
            </w:r>
          </w:p>
        </w:tc>
        <w:tc>
          <w:tcPr>
            <w:tcW w:w="3336" w:type="dxa"/>
            <w:tcBorders>
              <w:top w:val="single" w:sz="4" w:space="0" w:color="000000"/>
              <w:left w:val="nil"/>
              <w:bottom w:val="single" w:sz="4" w:space="0" w:color="000000"/>
              <w:right w:val="single" w:sz="4" w:space="0" w:color="000000"/>
            </w:tcBorders>
            <w:vAlign w:val="center"/>
          </w:tcPr>
          <w:p w14:paraId="60C09BE0" w14:textId="77777777" w:rsidR="00A01A20" w:rsidRPr="00D625A5" w:rsidRDefault="00A01A20" w:rsidP="00A01A20">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Maxlength: 10, chỉ nhập số và “/”</w:t>
            </w:r>
          </w:p>
          <w:p w14:paraId="5828DBB5" w14:textId="77777777" w:rsidR="00A01A20" w:rsidRPr="00D625A5" w:rsidRDefault="00A01A20" w:rsidP="00A01A20">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Định dạng dd/mm/yyyy. </w:t>
            </w:r>
          </w:p>
          <w:p w14:paraId="6F1B3B09" w14:textId="3208E150" w:rsidR="00F839D7" w:rsidRPr="00D625A5" w:rsidRDefault="00A01A20" w:rsidP="00A01A20">
            <w:pPr>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Nhập ddmmyyyy tự nhận diện thành dd/mm/yyyy </w:t>
            </w:r>
          </w:p>
        </w:tc>
      </w:tr>
      <w:tr w:rsidR="00010433" w:rsidRPr="00D625A5" w14:paraId="226AAD84" w14:textId="77777777" w:rsidTr="00815EBA">
        <w:trPr>
          <w:ins w:id="1" w:author="DELL" w:date="2023-03-14T15:40:00Z"/>
        </w:trPr>
        <w:tc>
          <w:tcPr>
            <w:tcW w:w="599" w:type="dxa"/>
            <w:tcBorders>
              <w:top w:val="single" w:sz="4" w:space="0" w:color="000000"/>
              <w:left w:val="single" w:sz="4" w:space="0" w:color="000000"/>
              <w:bottom w:val="single" w:sz="4" w:space="0" w:color="000000"/>
              <w:right w:val="single" w:sz="4" w:space="0" w:color="000000"/>
            </w:tcBorders>
          </w:tcPr>
          <w:p w14:paraId="279CC536" w14:textId="77777777" w:rsidR="00010433" w:rsidRPr="00D625A5" w:rsidRDefault="00010433" w:rsidP="00815EBA">
            <w:pPr>
              <w:spacing w:before="120"/>
              <w:jc w:val="center"/>
              <w:rPr>
                <w:ins w:id="2" w:author="DELL" w:date="2023-03-14T15:40:00Z"/>
                <w:rFonts w:ascii="Times New Roman" w:eastAsia="Times New Roman" w:hAnsi="Times New Roman" w:cs="Times New Roman"/>
                <w:sz w:val="20"/>
                <w:szCs w:val="20"/>
              </w:rPr>
            </w:pPr>
          </w:p>
        </w:tc>
        <w:tc>
          <w:tcPr>
            <w:tcW w:w="1570" w:type="dxa"/>
            <w:tcBorders>
              <w:top w:val="single" w:sz="4" w:space="0" w:color="000000"/>
              <w:left w:val="nil"/>
              <w:bottom w:val="single" w:sz="4" w:space="0" w:color="000000"/>
              <w:right w:val="single" w:sz="4" w:space="0" w:color="000000"/>
            </w:tcBorders>
            <w:vAlign w:val="center"/>
          </w:tcPr>
          <w:p w14:paraId="44466EFA" w14:textId="77777777" w:rsidR="00010433" w:rsidRPr="00D625A5" w:rsidRDefault="00010433" w:rsidP="00815EBA">
            <w:pPr>
              <w:spacing w:before="120"/>
              <w:rPr>
                <w:ins w:id="3" w:author="DELL" w:date="2023-03-14T15:40:00Z"/>
                <w:rFonts w:ascii="Times New Roman" w:eastAsia="Times New Roman" w:hAnsi="Times New Roman" w:cs="Times New Roman"/>
                <w:sz w:val="20"/>
                <w:szCs w:val="20"/>
              </w:rPr>
            </w:pPr>
          </w:p>
        </w:tc>
        <w:tc>
          <w:tcPr>
            <w:tcW w:w="1200" w:type="dxa"/>
            <w:tcBorders>
              <w:top w:val="single" w:sz="4" w:space="0" w:color="000000"/>
              <w:left w:val="nil"/>
              <w:bottom w:val="single" w:sz="4" w:space="0" w:color="000000"/>
              <w:right w:val="single" w:sz="4" w:space="0" w:color="000000"/>
            </w:tcBorders>
            <w:vAlign w:val="center"/>
          </w:tcPr>
          <w:p w14:paraId="5D1C35CD" w14:textId="77777777" w:rsidR="00010433" w:rsidRPr="00D625A5" w:rsidRDefault="00010433" w:rsidP="00815EBA">
            <w:pPr>
              <w:spacing w:before="120"/>
              <w:jc w:val="center"/>
              <w:rPr>
                <w:ins w:id="4" w:author="DELL" w:date="2023-03-14T15:40:00Z"/>
                <w:rFonts w:ascii="Times New Roman" w:eastAsia="Times New Roman" w:hAnsi="Times New Roman" w:cs="Times New Roman"/>
                <w:sz w:val="20"/>
                <w:szCs w:val="20"/>
              </w:rPr>
            </w:pPr>
          </w:p>
        </w:tc>
        <w:tc>
          <w:tcPr>
            <w:tcW w:w="701" w:type="dxa"/>
            <w:tcBorders>
              <w:top w:val="single" w:sz="4" w:space="0" w:color="000000"/>
              <w:left w:val="nil"/>
              <w:bottom w:val="single" w:sz="4" w:space="0" w:color="000000"/>
              <w:right w:val="single" w:sz="4" w:space="0" w:color="000000"/>
            </w:tcBorders>
            <w:vAlign w:val="center"/>
          </w:tcPr>
          <w:p w14:paraId="1E48D02B" w14:textId="77777777" w:rsidR="00010433" w:rsidRPr="00D625A5" w:rsidRDefault="00010433" w:rsidP="00815EBA">
            <w:pPr>
              <w:spacing w:before="120"/>
              <w:jc w:val="center"/>
              <w:rPr>
                <w:ins w:id="5" w:author="DELL" w:date="2023-03-14T15:40:00Z"/>
                <w:rFonts w:ascii="Times New Roman" w:eastAsia="Times New Roman" w:hAnsi="Times New Roman" w:cs="Times New Roman"/>
                <w:sz w:val="20"/>
                <w:szCs w:val="20"/>
              </w:rPr>
            </w:pPr>
          </w:p>
        </w:tc>
        <w:tc>
          <w:tcPr>
            <w:tcW w:w="761" w:type="dxa"/>
            <w:tcBorders>
              <w:top w:val="single" w:sz="4" w:space="0" w:color="000000"/>
              <w:left w:val="nil"/>
              <w:bottom w:val="single" w:sz="4" w:space="0" w:color="000000"/>
              <w:right w:val="single" w:sz="4" w:space="0" w:color="000000"/>
            </w:tcBorders>
            <w:vAlign w:val="center"/>
          </w:tcPr>
          <w:p w14:paraId="6A66BB2A" w14:textId="77777777" w:rsidR="00010433" w:rsidRPr="00D625A5" w:rsidRDefault="00010433" w:rsidP="00815EBA">
            <w:pPr>
              <w:spacing w:before="120"/>
              <w:jc w:val="center"/>
              <w:rPr>
                <w:ins w:id="6" w:author="DELL" w:date="2023-03-14T15:40:00Z"/>
                <w:rFonts w:ascii="Times New Roman" w:eastAsia="Times New Roman" w:hAnsi="Times New Roman" w:cs="Times New Roman"/>
                <w:sz w:val="20"/>
                <w:szCs w:val="20"/>
              </w:rPr>
            </w:pPr>
          </w:p>
        </w:tc>
        <w:tc>
          <w:tcPr>
            <w:tcW w:w="1177" w:type="dxa"/>
            <w:tcBorders>
              <w:top w:val="single" w:sz="4" w:space="0" w:color="000000"/>
              <w:left w:val="nil"/>
              <w:bottom w:val="single" w:sz="4" w:space="0" w:color="000000"/>
              <w:right w:val="single" w:sz="4" w:space="0" w:color="000000"/>
            </w:tcBorders>
            <w:vAlign w:val="center"/>
          </w:tcPr>
          <w:p w14:paraId="02272748" w14:textId="77777777" w:rsidR="00010433" w:rsidRPr="00D625A5" w:rsidRDefault="00010433" w:rsidP="00815EBA">
            <w:pPr>
              <w:spacing w:before="120"/>
              <w:jc w:val="center"/>
              <w:rPr>
                <w:ins w:id="7" w:author="DELL" w:date="2023-03-14T15:40:00Z"/>
                <w:rFonts w:ascii="Times New Roman" w:eastAsia="Times New Roman" w:hAnsi="Times New Roman" w:cs="Times New Roman"/>
                <w:sz w:val="20"/>
                <w:szCs w:val="20"/>
              </w:rPr>
            </w:pPr>
          </w:p>
        </w:tc>
        <w:tc>
          <w:tcPr>
            <w:tcW w:w="3336" w:type="dxa"/>
            <w:tcBorders>
              <w:top w:val="single" w:sz="4" w:space="0" w:color="000000"/>
              <w:left w:val="nil"/>
              <w:bottom w:val="single" w:sz="4" w:space="0" w:color="000000"/>
              <w:right w:val="single" w:sz="4" w:space="0" w:color="000000"/>
            </w:tcBorders>
            <w:vAlign w:val="center"/>
          </w:tcPr>
          <w:p w14:paraId="331AB3A6" w14:textId="77777777" w:rsidR="00010433" w:rsidRPr="00D625A5" w:rsidRDefault="00010433" w:rsidP="00A01A20">
            <w:pPr>
              <w:widowControl/>
              <w:numPr>
                <w:ilvl w:val="0"/>
                <w:numId w:val="2"/>
              </w:numPr>
              <w:pBdr>
                <w:top w:val="nil"/>
                <w:left w:val="nil"/>
                <w:bottom w:val="nil"/>
                <w:right w:val="nil"/>
                <w:between w:val="nil"/>
              </w:pBdr>
              <w:jc w:val="left"/>
              <w:rPr>
                <w:ins w:id="8" w:author="DELL" w:date="2023-03-14T15:40:00Z"/>
                <w:rFonts w:ascii="Times New Roman" w:eastAsia="Times New Roman" w:hAnsi="Times New Roman" w:cs="Times New Roman"/>
                <w:color w:val="000000"/>
                <w:sz w:val="20"/>
                <w:szCs w:val="20"/>
              </w:rPr>
            </w:pPr>
          </w:p>
        </w:tc>
      </w:tr>
      <w:tr w:rsidR="007D4C2B" w:rsidRPr="00D625A5" w14:paraId="63ABCA98" w14:textId="77777777" w:rsidTr="00815EBA">
        <w:tc>
          <w:tcPr>
            <w:tcW w:w="599" w:type="dxa"/>
            <w:tcBorders>
              <w:top w:val="single" w:sz="4" w:space="0" w:color="000000"/>
              <w:left w:val="single" w:sz="4" w:space="0" w:color="000000"/>
              <w:bottom w:val="single" w:sz="4" w:space="0" w:color="000000"/>
              <w:right w:val="single" w:sz="4" w:space="0" w:color="000000"/>
            </w:tcBorders>
          </w:tcPr>
          <w:p w14:paraId="32CD19E3" w14:textId="4F83130D"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4</w:t>
            </w:r>
          </w:p>
        </w:tc>
        <w:tc>
          <w:tcPr>
            <w:tcW w:w="1570" w:type="dxa"/>
            <w:tcBorders>
              <w:top w:val="single" w:sz="4" w:space="0" w:color="000000"/>
              <w:left w:val="nil"/>
              <w:bottom w:val="single" w:sz="4" w:space="0" w:color="000000"/>
              <w:right w:val="single" w:sz="4" w:space="0" w:color="000000"/>
            </w:tcBorders>
            <w:vAlign w:val="center"/>
          </w:tcPr>
          <w:p w14:paraId="0166EBE4" w14:textId="4A434055" w:rsidR="007D4C2B" w:rsidRPr="00D625A5" w:rsidRDefault="007D4C2B"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Thêm mới</w:t>
            </w:r>
          </w:p>
        </w:tc>
        <w:tc>
          <w:tcPr>
            <w:tcW w:w="1200" w:type="dxa"/>
            <w:tcBorders>
              <w:top w:val="single" w:sz="4" w:space="0" w:color="000000"/>
              <w:left w:val="nil"/>
              <w:bottom w:val="single" w:sz="4" w:space="0" w:color="000000"/>
              <w:right w:val="single" w:sz="4" w:space="0" w:color="000000"/>
            </w:tcBorders>
            <w:vAlign w:val="center"/>
          </w:tcPr>
          <w:p w14:paraId="647435CF" w14:textId="57F4DA90"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Button</w:t>
            </w:r>
          </w:p>
        </w:tc>
        <w:tc>
          <w:tcPr>
            <w:tcW w:w="701" w:type="dxa"/>
            <w:tcBorders>
              <w:top w:val="single" w:sz="4" w:space="0" w:color="000000"/>
              <w:left w:val="nil"/>
              <w:bottom w:val="single" w:sz="4" w:space="0" w:color="000000"/>
              <w:right w:val="single" w:sz="4" w:space="0" w:color="000000"/>
            </w:tcBorders>
            <w:vAlign w:val="center"/>
          </w:tcPr>
          <w:p w14:paraId="594137F1" w14:textId="3D27C633"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761" w:type="dxa"/>
            <w:tcBorders>
              <w:top w:val="single" w:sz="4" w:space="0" w:color="000000"/>
              <w:left w:val="nil"/>
              <w:bottom w:val="single" w:sz="4" w:space="0" w:color="000000"/>
              <w:right w:val="single" w:sz="4" w:space="0" w:color="000000"/>
            </w:tcBorders>
            <w:vAlign w:val="center"/>
          </w:tcPr>
          <w:p w14:paraId="360BF384" w14:textId="17196A4A"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1177" w:type="dxa"/>
            <w:tcBorders>
              <w:top w:val="single" w:sz="4" w:space="0" w:color="000000"/>
              <w:left w:val="nil"/>
              <w:bottom w:val="single" w:sz="4" w:space="0" w:color="000000"/>
              <w:right w:val="single" w:sz="4" w:space="0" w:color="000000"/>
            </w:tcBorders>
            <w:vAlign w:val="center"/>
          </w:tcPr>
          <w:p w14:paraId="0389D610" w14:textId="450F5A25"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3336" w:type="dxa"/>
            <w:tcBorders>
              <w:top w:val="single" w:sz="4" w:space="0" w:color="000000"/>
              <w:left w:val="nil"/>
              <w:bottom w:val="single" w:sz="4" w:space="0" w:color="000000"/>
              <w:right w:val="single" w:sz="4" w:space="0" w:color="000000"/>
            </w:tcBorders>
            <w:vAlign w:val="center"/>
          </w:tcPr>
          <w:p w14:paraId="0735B7FD" w14:textId="77777777" w:rsidR="007D4C2B" w:rsidRPr="00D625A5" w:rsidRDefault="007D4C2B" w:rsidP="002C4BD5">
            <w:pPr>
              <w:widowControl/>
              <w:numPr>
                <w:ilvl w:val="0"/>
                <w:numId w:val="2"/>
              </w:numP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Có chức năng thêm mới đơn nghỉ</w:t>
            </w:r>
          </w:p>
          <w:p w14:paraId="59E5E5C0" w14:textId="1FB4D5AC" w:rsidR="007D4C2B" w:rsidRPr="00D625A5" w:rsidRDefault="007D4C2B" w:rsidP="002C4BD5">
            <w:pPr>
              <w:widowControl/>
              <w:numPr>
                <w:ilvl w:val="0"/>
                <w:numId w:val="2"/>
              </w:numP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Khi click hệ thống hiển thị màn hình thêm mới đơn nghỉ</w:t>
            </w:r>
          </w:p>
        </w:tc>
      </w:tr>
      <w:tr w:rsidR="007D4C2B" w:rsidRPr="00D625A5" w14:paraId="58023D44" w14:textId="77777777" w:rsidTr="00815EBA">
        <w:tc>
          <w:tcPr>
            <w:tcW w:w="599" w:type="dxa"/>
            <w:tcBorders>
              <w:top w:val="single" w:sz="4" w:space="0" w:color="000000"/>
              <w:left w:val="single" w:sz="4" w:space="0" w:color="000000"/>
              <w:bottom w:val="single" w:sz="4" w:space="0" w:color="000000"/>
              <w:right w:val="single" w:sz="4" w:space="0" w:color="000000"/>
            </w:tcBorders>
          </w:tcPr>
          <w:p w14:paraId="792FFE71" w14:textId="0084FAF5"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6</w:t>
            </w:r>
          </w:p>
        </w:tc>
        <w:tc>
          <w:tcPr>
            <w:tcW w:w="1570" w:type="dxa"/>
            <w:tcBorders>
              <w:top w:val="single" w:sz="4" w:space="0" w:color="000000"/>
              <w:left w:val="nil"/>
              <w:bottom w:val="single" w:sz="4" w:space="0" w:color="000000"/>
              <w:right w:val="single" w:sz="4" w:space="0" w:color="000000"/>
            </w:tcBorders>
            <w:vAlign w:val="center"/>
          </w:tcPr>
          <w:p w14:paraId="41413DB8" w14:textId="058B006C" w:rsidR="007D4C2B" w:rsidRPr="00D625A5" w:rsidRDefault="007D4C2B"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Xem </w:t>
            </w:r>
          </w:p>
        </w:tc>
        <w:tc>
          <w:tcPr>
            <w:tcW w:w="1200" w:type="dxa"/>
            <w:tcBorders>
              <w:top w:val="single" w:sz="4" w:space="0" w:color="000000"/>
              <w:left w:val="nil"/>
              <w:bottom w:val="single" w:sz="4" w:space="0" w:color="000000"/>
              <w:right w:val="single" w:sz="4" w:space="0" w:color="000000"/>
            </w:tcBorders>
            <w:vAlign w:val="center"/>
          </w:tcPr>
          <w:p w14:paraId="7EE9A1AB" w14:textId="7865B35F"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Button</w:t>
            </w:r>
          </w:p>
        </w:tc>
        <w:tc>
          <w:tcPr>
            <w:tcW w:w="701" w:type="dxa"/>
            <w:tcBorders>
              <w:top w:val="single" w:sz="4" w:space="0" w:color="000000"/>
              <w:left w:val="nil"/>
              <w:bottom w:val="single" w:sz="4" w:space="0" w:color="000000"/>
              <w:right w:val="single" w:sz="4" w:space="0" w:color="000000"/>
            </w:tcBorders>
            <w:vAlign w:val="center"/>
          </w:tcPr>
          <w:p w14:paraId="63EC178D" w14:textId="2BBA2BB3"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761" w:type="dxa"/>
            <w:tcBorders>
              <w:top w:val="single" w:sz="4" w:space="0" w:color="000000"/>
              <w:left w:val="nil"/>
              <w:bottom w:val="single" w:sz="4" w:space="0" w:color="000000"/>
              <w:right w:val="single" w:sz="4" w:space="0" w:color="000000"/>
            </w:tcBorders>
            <w:vAlign w:val="center"/>
          </w:tcPr>
          <w:p w14:paraId="735074EE" w14:textId="202B2B93"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1177" w:type="dxa"/>
            <w:tcBorders>
              <w:top w:val="single" w:sz="4" w:space="0" w:color="000000"/>
              <w:left w:val="nil"/>
              <w:bottom w:val="single" w:sz="4" w:space="0" w:color="000000"/>
              <w:right w:val="single" w:sz="4" w:space="0" w:color="000000"/>
            </w:tcBorders>
            <w:vAlign w:val="center"/>
          </w:tcPr>
          <w:p w14:paraId="70A2C033" w14:textId="33336D10" w:rsidR="007D4C2B" w:rsidRPr="00D625A5" w:rsidRDefault="007D4C2B" w:rsidP="00815EBA">
            <w:pPr>
              <w:spacing w:before="120"/>
              <w:jc w:val="cente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N/A</w:t>
            </w:r>
          </w:p>
        </w:tc>
        <w:tc>
          <w:tcPr>
            <w:tcW w:w="3336" w:type="dxa"/>
            <w:tcBorders>
              <w:top w:val="single" w:sz="4" w:space="0" w:color="000000"/>
              <w:left w:val="nil"/>
              <w:bottom w:val="single" w:sz="4" w:space="0" w:color="000000"/>
              <w:right w:val="single" w:sz="4" w:space="0" w:color="000000"/>
            </w:tcBorders>
            <w:vAlign w:val="center"/>
          </w:tcPr>
          <w:p w14:paraId="4648D5FA" w14:textId="187CB4DD" w:rsidR="007D4C2B" w:rsidRPr="00D625A5" w:rsidRDefault="007D4C2B" w:rsidP="007D4C2B">
            <w:pPr>
              <w:pStyle w:val="NormalWeb"/>
              <w:numPr>
                <w:ilvl w:val="0"/>
                <w:numId w:val="2"/>
              </w:numPr>
              <w:spacing w:before="120" w:beforeAutospacing="0" w:after="0" w:afterAutospacing="0"/>
              <w:textAlignment w:val="baseline"/>
              <w:rPr>
                <w:color w:val="000000"/>
                <w:sz w:val="20"/>
                <w:szCs w:val="20"/>
              </w:rPr>
            </w:pPr>
            <w:r w:rsidRPr="00D625A5">
              <w:rPr>
                <w:color w:val="000000"/>
                <w:sz w:val="20"/>
                <w:szCs w:val="20"/>
              </w:rPr>
              <w:t>Có chức năng xem đơn nghỉ cá nhân</w:t>
            </w:r>
          </w:p>
          <w:p w14:paraId="2EB45A8A" w14:textId="319CE65B" w:rsidR="007D4C2B" w:rsidRPr="00D625A5" w:rsidRDefault="007D4C2B" w:rsidP="007D4C2B">
            <w:pPr>
              <w:pStyle w:val="NormalWeb"/>
              <w:numPr>
                <w:ilvl w:val="0"/>
                <w:numId w:val="2"/>
              </w:numPr>
              <w:spacing w:before="120"/>
              <w:textAlignment w:val="baseline"/>
              <w:rPr>
                <w:color w:val="000000"/>
                <w:sz w:val="20"/>
                <w:szCs w:val="20"/>
              </w:rPr>
            </w:pPr>
            <w:r w:rsidRPr="00D625A5">
              <w:rPr>
                <w:color w:val="000000"/>
                <w:sz w:val="20"/>
                <w:szCs w:val="20"/>
              </w:rPr>
              <w:t>Khi click vào hệ thống mở cửa sổ xem thông tin đơn nghỉ cá nhân</w:t>
            </w:r>
          </w:p>
        </w:tc>
      </w:tr>
    </w:tbl>
    <w:p w14:paraId="0749CA04" w14:textId="479F019C" w:rsidR="00FE200D" w:rsidRPr="00D625A5" w:rsidRDefault="0021449F" w:rsidP="00FE200D">
      <w:pPr>
        <w:pStyle w:val="Heading4"/>
        <w:numPr>
          <w:ilvl w:val="3"/>
          <w:numId w:val="3"/>
        </w:numPr>
        <w:rPr>
          <w:rFonts w:ascii="Times New Roman" w:eastAsia="Times New Roman" w:hAnsi="Times New Roman" w:cs="Times New Roman"/>
        </w:rPr>
      </w:pPr>
      <w:r w:rsidRPr="00D625A5">
        <w:rPr>
          <w:rFonts w:ascii="Times New Roman" w:eastAsia="Times New Roman" w:hAnsi="Times New Roman" w:cs="Times New Roman"/>
        </w:rPr>
        <w:t>UC_TMS_AFL_01</w:t>
      </w:r>
      <w:r w:rsidRPr="00D625A5">
        <w:rPr>
          <w:rFonts w:ascii="Times New Roman" w:eastAsia="Times New Roman" w:hAnsi="Times New Roman" w:cs="Times New Roman"/>
          <w:lang w:val="en-US"/>
        </w:rPr>
        <w:t>_02</w:t>
      </w:r>
      <w:r w:rsidR="00FE200D" w:rsidRPr="00D625A5">
        <w:rPr>
          <w:rFonts w:ascii="Times New Roman" w:eastAsia="Times New Roman" w:hAnsi="Times New Roman" w:cs="Times New Roman"/>
        </w:rPr>
        <w:t xml:space="preserve">: </w:t>
      </w:r>
      <w:r w:rsidR="00FE200D" w:rsidRPr="00D625A5">
        <w:rPr>
          <w:rFonts w:ascii="Times New Roman" w:eastAsia="Times New Roman" w:hAnsi="Times New Roman" w:cs="Times New Roman"/>
          <w:lang w:val="en-US"/>
        </w:rPr>
        <w:t>Thêm/cập nhập đơn nghỉ cá nhân</w:t>
      </w:r>
    </w:p>
    <w:p w14:paraId="34D7A125" w14:textId="77777777" w:rsidR="00FE200D" w:rsidRPr="00D625A5" w:rsidRDefault="00FE200D" w:rsidP="00FE200D">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Use Case</w:t>
      </w: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6949"/>
      </w:tblGrid>
      <w:tr w:rsidR="00FE200D" w:rsidRPr="00D625A5" w14:paraId="565DF0F0"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F4DC9EE" w14:textId="77777777" w:rsidR="00FE200D" w:rsidRPr="00D625A5" w:rsidRDefault="00FE200D"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Use case ID</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vAlign w:val="center"/>
          </w:tcPr>
          <w:p w14:paraId="76487FDB" w14:textId="34412C8B" w:rsidR="00FE200D" w:rsidRPr="00D625A5" w:rsidRDefault="0021449F"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UC_TMS_AFL_01_02</w:t>
            </w:r>
            <w:r w:rsidR="00FE200D" w:rsidRPr="00D625A5">
              <w:rPr>
                <w:rFonts w:ascii="Times New Roman" w:eastAsia="Times New Roman" w:hAnsi="Times New Roman" w:cs="Times New Roman"/>
                <w:sz w:val="20"/>
                <w:szCs w:val="20"/>
              </w:rPr>
              <w:t>: Thêm/Cập nhập đơn nghỉ cá nhân</w:t>
            </w:r>
          </w:p>
        </w:tc>
      </w:tr>
      <w:tr w:rsidR="00FE200D" w:rsidRPr="00D625A5" w14:paraId="25C06138"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6CF1151B" w14:textId="77777777" w:rsidR="00FE200D" w:rsidRPr="00D625A5" w:rsidRDefault="00FE200D"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Use case name</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tcPr>
          <w:p w14:paraId="77C3988D" w14:textId="121DE222"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Thêm/Cập nhập đơn nghỉ cá nhân</w:t>
            </w:r>
          </w:p>
        </w:tc>
      </w:tr>
      <w:tr w:rsidR="00FE200D" w:rsidRPr="00D625A5" w14:paraId="6EEA21B4"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E6EE5" w14:textId="77777777"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Description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1D120F5" w14:textId="001239C8"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Người dùng Thêm/Cập nhập đơn nghỉ cá nhân</w:t>
            </w:r>
          </w:p>
        </w:tc>
      </w:tr>
      <w:tr w:rsidR="00FE200D" w:rsidRPr="00D625A5" w14:paraId="3EB9A6DC"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FA44" w14:textId="77777777"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Actor</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75CD08D" w14:textId="77777777"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Nhân viên</w:t>
            </w:r>
          </w:p>
        </w:tc>
      </w:tr>
      <w:tr w:rsidR="00FE200D" w:rsidRPr="00D625A5" w14:paraId="06C68213"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326A7" w14:textId="77777777" w:rsidR="00FE200D" w:rsidRPr="00D625A5" w:rsidRDefault="00FE200D"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 xml:space="preserve">Trigger  </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22EC19C" w14:textId="11A2F6BE" w:rsidR="00FE200D" w:rsidRPr="00D625A5" w:rsidRDefault="00EA499A" w:rsidP="00815EBA">
            <w:pP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00FE200D" w:rsidRPr="00D625A5">
              <w:rPr>
                <w:rFonts w:ascii="Times New Roman" w:eastAsia="Times New Roman" w:hAnsi="Times New Roman" w:cs="Times New Roman"/>
                <w:color w:val="000000"/>
                <w:sz w:val="20"/>
                <w:szCs w:val="20"/>
              </w:rPr>
              <w:t xml:space="preserve"> click button Thêm mới/Cập nhậ</w:t>
            </w:r>
            <w:r w:rsidR="008A50D7" w:rsidRPr="00D625A5">
              <w:rPr>
                <w:rFonts w:ascii="Times New Roman" w:eastAsia="Times New Roman" w:hAnsi="Times New Roman" w:cs="Times New Roman"/>
                <w:color w:val="000000"/>
                <w:sz w:val="20"/>
                <w:szCs w:val="20"/>
              </w:rPr>
              <w:t>p</w:t>
            </w:r>
          </w:p>
        </w:tc>
      </w:tr>
      <w:tr w:rsidR="00FE200D" w:rsidRPr="00D625A5" w14:paraId="70FCA638"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8C4E2" w14:textId="77777777" w:rsidR="00FE200D" w:rsidRPr="00D625A5" w:rsidRDefault="00FE200D"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Pre-condition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C25CB80" w14:textId="5275F3E3" w:rsidR="00FE200D" w:rsidRPr="00D625A5" w:rsidRDefault="00F63C11" w:rsidP="00815EBA">
            <w:pP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00FE200D" w:rsidRPr="00D625A5">
              <w:rPr>
                <w:rFonts w:ascii="Times New Roman" w:eastAsia="Times New Roman" w:hAnsi="Times New Roman" w:cs="Times New Roman"/>
                <w:color w:val="000000"/>
                <w:sz w:val="20"/>
                <w:szCs w:val="20"/>
              </w:rPr>
              <w:t xml:space="preserve"> </w:t>
            </w:r>
            <w:r w:rsidR="009519CC" w:rsidRPr="00D625A5">
              <w:rPr>
                <w:rFonts w:ascii="Times New Roman" w:eastAsia="Times New Roman" w:hAnsi="Times New Roman" w:cs="Times New Roman"/>
                <w:color w:val="000000"/>
                <w:sz w:val="20"/>
                <w:szCs w:val="20"/>
              </w:rPr>
              <w:t>đang ở màn hình danh sách đơn nghỉ cá nhân</w:t>
            </w:r>
          </w:p>
        </w:tc>
      </w:tr>
      <w:tr w:rsidR="00FE200D" w:rsidRPr="00D625A5" w14:paraId="35CB9EAD"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19F71" w14:textId="77777777" w:rsidR="00FE200D" w:rsidRPr="00D625A5" w:rsidRDefault="00FE200D"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Post-condition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2CE7783" w14:textId="02243F40" w:rsidR="00FE200D" w:rsidRPr="00D625A5" w:rsidRDefault="00FE200D" w:rsidP="00815EBA">
            <w:pPr>
              <w:spacing w:before="120"/>
              <w:rPr>
                <w:rFonts w:ascii="Times New Roman" w:eastAsia="Times New Roman" w:hAnsi="Times New Roman" w:cs="Times New Roman"/>
                <w:color w:val="000000"/>
                <w:sz w:val="20"/>
                <w:szCs w:val="20"/>
              </w:rPr>
            </w:pPr>
            <w:r w:rsidRPr="00D625A5">
              <w:rPr>
                <w:rFonts w:ascii="Times New Roman" w:hAnsi="Times New Roman" w:cs="Times New Roman"/>
                <w:color w:val="000000"/>
                <w:sz w:val="20"/>
                <w:szCs w:val="20"/>
              </w:rPr>
              <w:t>Hệ thống lưu lại thành công và hiển thị màn hình xem thông tin danh sách đơn nghỉ cá nhân và bản ghi mới được hiển thị</w:t>
            </w:r>
          </w:p>
        </w:tc>
      </w:tr>
      <w:tr w:rsidR="00FE200D" w:rsidRPr="00D625A5" w14:paraId="2D56DFE7"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5F9334A1" w14:textId="77777777" w:rsidR="00FE200D" w:rsidRPr="00D625A5" w:rsidRDefault="00FE200D"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Main Flow</w:t>
            </w:r>
          </w:p>
        </w:tc>
      </w:tr>
      <w:tr w:rsidR="00FE200D" w:rsidRPr="00D625A5" w14:paraId="0B0FC7A7" w14:textId="77777777" w:rsidTr="00815EBA">
        <w:tc>
          <w:tcPr>
            <w:tcW w:w="9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C05" w14:textId="3AD493D3" w:rsidR="00FE200D" w:rsidRPr="00D625A5" w:rsidRDefault="00EA499A" w:rsidP="00FE200D">
            <w:pPr>
              <w:pStyle w:val="ListParagraph"/>
              <w:widowControl/>
              <w:numPr>
                <w:ilvl w:val="2"/>
                <w:numId w:val="4"/>
              </w:numPr>
              <w:pBdr>
                <w:top w:val="nil"/>
                <w:left w:val="nil"/>
                <w:bottom w:val="nil"/>
                <w:right w:val="nil"/>
                <w:between w:val="nil"/>
              </w:pBd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sz w:val="20"/>
                <w:szCs w:val="20"/>
              </w:rPr>
              <w:t>Nhân viên</w:t>
            </w:r>
            <w:r w:rsidR="00FE200D" w:rsidRPr="00D625A5">
              <w:rPr>
                <w:rFonts w:ascii="Times New Roman" w:eastAsia="Times New Roman" w:hAnsi="Times New Roman" w:cs="Times New Roman"/>
                <w:color w:val="000000"/>
                <w:sz w:val="20"/>
                <w:szCs w:val="20"/>
              </w:rPr>
              <w:t xml:space="preserve"> click button Thêm mới/Cập nhập</w:t>
            </w:r>
          </w:p>
          <w:p w14:paraId="319E96C8" w14:textId="77777777" w:rsidR="00FE200D" w:rsidRPr="00D625A5" w:rsidRDefault="00FE200D" w:rsidP="00FE200D">
            <w:pPr>
              <w:pStyle w:val="ListParagraph"/>
              <w:widowControl/>
              <w:numPr>
                <w:ilvl w:val="2"/>
                <w:numId w:val="4"/>
              </w:numPr>
              <w:pBdr>
                <w:top w:val="nil"/>
                <w:left w:val="nil"/>
                <w:bottom w:val="nil"/>
                <w:right w:val="nil"/>
                <w:between w:val="nil"/>
              </w:pBd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Hệ thống hiển thị màn hình Thêm/Cập nhập </w:t>
            </w:r>
            <w:r w:rsidR="007F2C08" w:rsidRPr="00D625A5">
              <w:rPr>
                <w:rFonts w:ascii="Times New Roman" w:eastAsia="Times New Roman" w:hAnsi="Times New Roman" w:cs="Times New Roman"/>
                <w:color w:val="000000"/>
                <w:sz w:val="20"/>
                <w:szCs w:val="20"/>
              </w:rPr>
              <w:t>thông tin đơn nghỉ cá nhân</w:t>
            </w:r>
          </w:p>
          <w:p w14:paraId="53188ADD" w14:textId="64BD5782" w:rsidR="00EA499A" w:rsidRDefault="00EA499A" w:rsidP="00EA499A">
            <w:pPr>
              <w:pStyle w:val="ListParagraph"/>
              <w:widowControl/>
              <w:numPr>
                <w:ilvl w:val="2"/>
                <w:numId w:val="4"/>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sz w:val="20"/>
                <w:szCs w:val="20"/>
              </w:rPr>
              <w:t>Nhân viên</w:t>
            </w:r>
            <w:r w:rsidR="007F2C08" w:rsidRPr="00D625A5">
              <w:rPr>
                <w:rFonts w:ascii="Times New Roman" w:eastAsia="Times New Roman" w:hAnsi="Times New Roman" w:cs="Times New Roman"/>
                <w:color w:val="000000"/>
                <w:sz w:val="20"/>
                <w:szCs w:val="20"/>
              </w:rPr>
              <w:t xml:space="preserve"> nhập đúng thông tin</w:t>
            </w:r>
            <w:r>
              <w:rPr>
                <w:rFonts w:ascii="Times New Roman" w:eastAsia="Times New Roman" w:hAnsi="Times New Roman" w:cs="Times New Roman"/>
                <w:color w:val="000000"/>
                <w:sz w:val="20"/>
                <w:szCs w:val="20"/>
              </w:rPr>
              <w:br/>
              <w:t>a. Nhân viên chọn loại nghỉ</w:t>
            </w:r>
            <w:r>
              <w:rPr>
                <w:rFonts w:ascii="Times New Roman" w:eastAsia="Times New Roman" w:hAnsi="Times New Roman" w:cs="Times New Roman"/>
                <w:color w:val="000000"/>
                <w:sz w:val="20"/>
                <w:szCs w:val="20"/>
              </w:rPr>
              <w:br/>
              <w:t>b. Nhân viên chọn từ ngày đến ngày</w:t>
            </w:r>
          </w:p>
          <w:p w14:paraId="4ED3089B" w14:textId="3CC80B11" w:rsidR="00EA499A" w:rsidRDefault="00EA499A" w:rsidP="00EA499A">
            <w:pPr>
              <w:pStyle w:val="ListParagraph"/>
              <w:widowControl/>
              <w:pBdr>
                <w:top w:val="nil"/>
                <w:left w:val="nil"/>
                <w:bottom w:val="nil"/>
                <w:right w:val="nil"/>
                <w:between w:val="nil"/>
              </w:pBdr>
              <w:spacing w:before="120"/>
              <w:ind w:left="2160"/>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c. Nhân viên chọn buổi</w:t>
            </w:r>
          </w:p>
          <w:p w14:paraId="615D514F" w14:textId="2708B9BA" w:rsidR="00EA499A" w:rsidRPr="00EA499A" w:rsidRDefault="00EA499A" w:rsidP="00EA499A">
            <w:pPr>
              <w:pStyle w:val="ListParagraph"/>
              <w:widowControl/>
              <w:pBdr>
                <w:top w:val="nil"/>
                <w:left w:val="nil"/>
                <w:bottom w:val="nil"/>
                <w:right w:val="nil"/>
                <w:between w:val="nil"/>
              </w:pBdr>
              <w:spacing w:before="120"/>
              <w:ind w:left="2160"/>
              <w:jc w:val="left"/>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lastRenderedPageBreak/>
              <w:t>d. Nhân viên nhập lý do</w:t>
            </w:r>
          </w:p>
          <w:p w14:paraId="3DC3ED7E" w14:textId="74BFA0F4" w:rsidR="007F2C08" w:rsidRPr="00D625A5" w:rsidRDefault="004F67C1" w:rsidP="00FE200D">
            <w:pPr>
              <w:pStyle w:val="ListParagraph"/>
              <w:widowControl/>
              <w:numPr>
                <w:ilvl w:val="2"/>
                <w:numId w:val="4"/>
              </w:numPr>
              <w:pBdr>
                <w:top w:val="nil"/>
                <w:left w:val="nil"/>
                <w:bottom w:val="nil"/>
                <w:right w:val="nil"/>
                <w:between w:val="nil"/>
              </w:pBd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007F2C08" w:rsidRPr="00D625A5">
              <w:rPr>
                <w:rFonts w:ascii="Times New Roman" w:eastAsia="Times New Roman" w:hAnsi="Times New Roman" w:cs="Times New Roman"/>
                <w:color w:val="000000"/>
                <w:sz w:val="20"/>
                <w:szCs w:val="20"/>
              </w:rPr>
              <w:t xml:space="preserve"> click button </w:t>
            </w:r>
            <w:r w:rsidRPr="004F67C1">
              <w:rPr>
                <w:rFonts w:ascii="Times New Roman" w:eastAsia="Times New Roman" w:hAnsi="Times New Roman" w:cs="Times New Roman"/>
                <w:b/>
                <w:bCs/>
                <w:color w:val="FF0000"/>
                <w:sz w:val="20"/>
                <w:szCs w:val="20"/>
              </w:rPr>
              <w:t>[</w:t>
            </w:r>
            <w:r w:rsidR="007F2C08" w:rsidRPr="004F67C1">
              <w:rPr>
                <w:rFonts w:ascii="Times New Roman" w:eastAsia="Times New Roman" w:hAnsi="Times New Roman" w:cs="Times New Roman"/>
                <w:b/>
                <w:bCs/>
                <w:color w:val="FF0000"/>
                <w:sz w:val="20"/>
                <w:szCs w:val="20"/>
              </w:rPr>
              <w:t>Lưu</w:t>
            </w:r>
            <w:r w:rsidRPr="004F67C1">
              <w:rPr>
                <w:rFonts w:ascii="Times New Roman" w:eastAsia="Times New Roman" w:hAnsi="Times New Roman" w:cs="Times New Roman"/>
                <w:b/>
                <w:bCs/>
                <w:color w:val="FF0000"/>
                <w:sz w:val="20"/>
                <w:szCs w:val="20"/>
              </w:rPr>
              <w:t>]</w:t>
            </w:r>
          </w:p>
          <w:p w14:paraId="219FD088" w14:textId="1F84F28D" w:rsidR="007F2C08" w:rsidRPr="00D625A5" w:rsidRDefault="007F2C08" w:rsidP="00FE200D">
            <w:pPr>
              <w:pStyle w:val="ListParagraph"/>
              <w:widowControl/>
              <w:numPr>
                <w:ilvl w:val="2"/>
                <w:numId w:val="4"/>
              </w:numPr>
              <w:pBdr>
                <w:top w:val="nil"/>
                <w:left w:val="nil"/>
                <w:bottom w:val="nil"/>
                <w:right w:val="nil"/>
                <w:between w:val="nil"/>
              </w:pBd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Nếu dữ liệu hợp lệ hệ thống lưu thành công và quay lại màn hình hiển thị danh sách với bản ghi vừa thêm được hiển thị</w:t>
            </w:r>
          </w:p>
        </w:tc>
      </w:tr>
      <w:tr w:rsidR="00FE200D" w:rsidRPr="00D625A5" w14:paraId="6015C996"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776B07C3" w14:textId="272CE66F" w:rsidR="00FE200D" w:rsidRPr="00D625A5" w:rsidRDefault="00FE200D"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lastRenderedPageBreak/>
              <w:t>Exceptional Flow</w:t>
            </w:r>
            <w:r w:rsidR="008A50D7" w:rsidRPr="00D625A5">
              <w:rPr>
                <w:rFonts w:ascii="Times New Roman" w:eastAsia="Times New Roman" w:hAnsi="Times New Roman" w:cs="Times New Roman"/>
                <w:b/>
                <w:sz w:val="20"/>
                <w:szCs w:val="20"/>
              </w:rPr>
              <w:t xml:space="preserve"> 01: Không nhập trường thông tin required</w:t>
            </w:r>
          </w:p>
        </w:tc>
      </w:tr>
      <w:tr w:rsidR="008A50D7" w:rsidRPr="00D625A5" w14:paraId="59CE96BB" w14:textId="77777777" w:rsidTr="008A50D7">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541F73" w14:textId="77777777" w:rsidR="008A50D7" w:rsidRPr="00D625A5" w:rsidRDefault="008A50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Tại bước 3:</w:t>
            </w:r>
          </w:p>
          <w:p w14:paraId="02C169C6" w14:textId="77777777" w:rsidR="008A50D7" w:rsidRPr="00D625A5" w:rsidRDefault="008A50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1.Nhân viên không nhập thông tin required</w:t>
            </w:r>
          </w:p>
          <w:p w14:paraId="346E3275" w14:textId="77777777" w:rsidR="008A50D7" w:rsidRPr="00D625A5" w:rsidRDefault="008A50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2.Nhân viên click button “gửi duyệt”</w:t>
            </w:r>
          </w:p>
          <w:p w14:paraId="53AAC82F" w14:textId="0FC48BBC" w:rsidR="008A50D7" w:rsidRPr="00D625A5" w:rsidRDefault="008A50D7" w:rsidP="00815EBA">
            <w:pPr>
              <w:spacing w:before="120"/>
              <w:rPr>
                <w:rFonts w:ascii="Times New Roman" w:eastAsia="Times New Roman" w:hAnsi="Times New Roman" w:cs="Times New Roman"/>
                <w:bCs/>
                <w:sz w:val="20"/>
                <w:szCs w:val="20"/>
              </w:rPr>
            </w:pPr>
            <w:r w:rsidRPr="00D625A5">
              <w:rPr>
                <w:rFonts w:ascii="Times New Roman" w:eastAsia="Times New Roman" w:hAnsi="Times New Roman" w:cs="Times New Roman"/>
                <w:bCs/>
                <w:sz w:val="20"/>
                <w:szCs w:val="20"/>
              </w:rPr>
              <w:t xml:space="preserve">3. Hệ thống không gửi duyệt và hiển thị message: </w:t>
            </w:r>
            <w:r w:rsidRPr="00D625A5">
              <w:rPr>
                <w:rFonts w:ascii="Times New Roman" w:eastAsia="Times New Roman" w:hAnsi="Times New Roman" w:cs="Times New Roman"/>
                <w:bCs/>
                <w:i/>
                <w:iCs/>
                <w:color w:val="FF0000"/>
                <w:sz w:val="20"/>
                <w:szCs w:val="20"/>
              </w:rPr>
              <w:t>“Fieldname là bắt buộc”</w:t>
            </w:r>
          </w:p>
        </w:tc>
      </w:tr>
      <w:tr w:rsidR="00EA499A" w:rsidRPr="00D625A5" w14:paraId="46F73034"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5771E1FB" w14:textId="73B36DFC" w:rsidR="00EA499A" w:rsidRPr="00D625A5" w:rsidRDefault="00EA499A" w:rsidP="00815EBA">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Alternative Flow 02- Chồng hiệu lực với đơn đã tồn tại</w:t>
            </w:r>
          </w:p>
        </w:tc>
      </w:tr>
      <w:tr w:rsidR="00EA499A" w:rsidRPr="00D625A5" w14:paraId="5A63F560" w14:textId="77777777" w:rsidTr="00EA499A">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D47387" w14:textId="05F2D51E" w:rsidR="00EA499A" w:rsidRPr="00EA499A" w:rsidRDefault="00EA499A" w:rsidP="00EA499A">
            <w:pPr>
              <w:widowControl/>
              <w:spacing w:before="120"/>
              <w:rPr>
                <w:rFonts w:ascii="Times New Roman" w:eastAsia="Times New Roman" w:hAnsi="Times New Roman" w:cs="Times New Roman"/>
                <w:kern w:val="0"/>
                <w:sz w:val="20"/>
                <w:szCs w:val="20"/>
                <w:lang w:eastAsia="en-US"/>
              </w:rPr>
            </w:pPr>
            <w:r w:rsidRPr="00EA499A">
              <w:rPr>
                <w:rFonts w:ascii="Times New Roman" w:eastAsia="Times New Roman" w:hAnsi="Times New Roman" w:cs="Times New Roman"/>
                <w:bCs/>
                <w:color w:val="000000"/>
                <w:sz w:val="20"/>
                <w:szCs w:val="20"/>
              </w:rPr>
              <w:t xml:space="preserve">Tại bước 3b: Nhân viên chọn từ ngày đến ngày chồng hiệu lực với bất kỳ đơn nào của nhân viên đã được tạo, hệ thống hiển thị thông báo: </w:t>
            </w:r>
            <w:r w:rsidRPr="00EA499A">
              <w:rPr>
                <w:rFonts w:ascii="Times New Roman" w:eastAsia="Times New Roman" w:hAnsi="Times New Roman" w:cs="Times New Roman"/>
                <w:bCs/>
                <w:i/>
                <w:iCs/>
                <w:color w:val="FF0000"/>
                <w:sz w:val="20"/>
                <w:szCs w:val="20"/>
              </w:rPr>
              <w:t>“Trùng thời gian với đăng ký nghỉ của nhân viên đã tạo”</w:t>
            </w:r>
          </w:p>
          <w:p w14:paraId="05C7BB2A" w14:textId="6255BFAB" w:rsidR="00EA499A" w:rsidRPr="00EA499A" w:rsidRDefault="00EA499A" w:rsidP="00815EBA">
            <w:pPr>
              <w:spacing w:before="120"/>
              <w:rPr>
                <w:rFonts w:ascii="Times New Roman" w:eastAsia="Times New Roman" w:hAnsi="Times New Roman" w:cs="Times New Roman"/>
                <w:bCs/>
                <w:color w:val="000000"/>
                <w:sz w:val="20"/>
                <w:szCs w:val="20"/>
              </w:rPr>
            </w:pPr>
            <w:r>
              <w:rPr>
                <w:rFonts w:ascii="Times New Roman" w:eastAsia="Times New Roman" w:hAnsi="Times New Roman" w:cs="Times New Roman"/>
                <w:bCs/>
                <w:color w:val="000000"/>
                <w:sz w:val="20"/>
                <w:szCs w:val="20"/>
              </w:rPr>
              <w:t>Hệ thống ở lại màn hình báo lỗi và nhân viên có thể tiếp tục chỉnh sửa đơn nghỉ.</w:t>
            </w:r>
          </w:p>
        </w:tc>
      </w:tr>
      <w:tr w:rsidR="00EA499A" w:rsidRPr="00D625A5" w14:paraId="3E37B4F4"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10203256" w14:textId="179A21FE" w:rsidR="00EA499A" w:rsidRPr="00D625A5" w:rsidRDefault="008F6773" w:rsidP="00815EBA">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Alternative Flow 03- </w:t>
            </w:r>
            <w:r w:rsidR="004F67C1">
              <w:rPr>
                <w:rFonts w:ascii="Times New Roman" w:eastAsia="Times New Roman" w:hAnsi="Times New Roman" w:cs="Times New Roman"/>
                <w:b/>
                <w:color w:val="000000"/>
                <w:sz w:val="20"/>
                <w:szCs w:val="20"/>
              </w:rPr>
              <w:t>Quá số ngày nghỉ tối đa/ lần</w:t>
            </w:r>
          </w:p>
        </w:tc>
      </w:tr>
      <w:tr w:rsidR="00EA499A" w:rsidRPr="00D625A5" w14:paraId="18FBC483" w14:textId="77777777" w:rsidTr="00EA499A">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881EA5" w14:textId="77777777" w:rsidR="00EA499A" w:rsidRDefault="004F67C1" w:rsidP="00815EBA">
            <w:pPr>
              <w:spacing w:before="120"/>
              <w:rPr>
                <w:rFonts w:ascii="Times New Roman" w:eastAsia="Times New Roman" w:hAnsi="Times New Roman" w:cs="Times New Roman"/>
                <w:bCs/>
                <w:i/>
                <w:iCs/>
                <w:color w:val="FF0000"/>
                <w:sz w:val="20"/>
                <w:szCs w:val="20"/>
              </w:rPr>
            </w:pPr>
            <w:r w:rsidRPr="004F67C1">
              <w:rPr>
                <w:rFonts w:ascii="Times New Roman" w:eastAsia="Times New Roman" w:hAnsi="Times New Roman" w:cs="Times New Roman"/>
                <w:bCs/>
                <w:color w:val="000000"/>
                <w:sz w:val="20"/>
                <w:szCs w:val="20"/>
              </w:rPr>
              <w:t>Tại bước 3c</w:t>
            </w:r>
            <w:r>
              <w:rPr>
                <w:rFonts w:ascii="Times New Roman" w:eastAsia="Times New Roman" w:hAnsi="Times New Roman" w:cs="Times New Roman"/>
                <w:bCs/>
                <w:color w:val="000000"/>
                <w:sz w:val="20"/>
                <w:szCs w:val="20"/>
              </w:rPr>
              <w:t xml:space="preserve">: Sau khi nhân viên chọn buổi, hệ thống tính toán số ngày nghỉ của đơn nghỉ. Nếu số ngày nghỉ của đơn nghỉ lớn hơn số ngày nghỉ tối đa/ lần được quy định trong bảng “Absence type” thì hệ thống báo lỗi </w:t>
            </w:r>
            <w:r w:rsidRPr="00D625A5">
              <w:rPr>
                <w:rFonts w:ascii="Times New Roman" w:eastAsia="Times New Roman" w:hAnsi="Times New Roman" w:cs="Times New Roman"/>
                <w:bCs/>
                <w:i/>
                <w:iCs/>
                <w:color w:val="FF0000"/>
                <w:sz w:val="20"/>
                <w:szCs w:val="20"/>
              </w:rPr>
              <w:t>“Số ngày nghỉ phải nhỏ hơn [Số ngày nghỉ tối đa] "</w:t>
            </w:r>
          </w:p>
          <w:p w14:paraId="7A25D8D1" w14:textId="6A8A883B" w:rsidR="004F67C1" w:rsidRPr="004F67C1" w:rsidRDefault="004F67C1" w:rsidP="00815EBA">
            <w:pPr>
              <w:spacing w:before="120"/>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Hệ thống ở lại màn hình báo lỗi và nhân viên có thể tiếp tục chỉnh sửa đơn nghỉ.</w:t>
            </w:r>
          </w:p>
        </w:tc>
      </w:tr>
      <w:tr w:rsidR="00EA499A" w:rsidRPr="00D625A5" w14:paraId="36D9770A"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7CBE97FB" w14:textId="34BF341B" w:rsidR="00EA499A" w:rsidRPr="00D625A5" w:rsidRDefault="004F67C1" w:rsidP="00815EBA">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Alternative Flow 04- Quá số ngày nghỉ với quỹ còn lại</w:t>
            </w:r>
          </w:p>
        </w:tc>
      </w:tr>
      <w:tr w:rsidR="004F67C1" w:rsidRPr="00D625A5" w14:paraId="74619771" w14:textId="77777777" w:rsidTr="00EA499A">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FA8A5" w14:textId="70078CF9" w:rsidR="004F67C1" w:rsidRDefault="004F67C1" w:rsidP="004F67C1">
            <w:pPr>
              <w:spacing w:before="120"/>
              <w:rPr>
                <w:rFonts w:ascii="Times New Roman" w:eastAsia="Times New Roman" w:hAnsi="Times New Roman" w:cs="Times New Roman"/>
                <w:bCs/>
                <w:i/>
                <w:iCs/>
                <w:color w:val="FF0000"/>
                <w:sz w:val="20"/>
                <w:szCs w:val="20"/>
              </w:rPr>
            </w:pPr>
            <w:r w:rsidRPr="004F67C1">
              <w:rPr>
                <w:rFonts w:ascii="Times New Roman" w:eastAsia="Times New Roman" w:hAnsi="Times New Roman" w:cs="Times New Roman"/>
                <w:bCs/>
                <w:color w:val="000000"/>
                <w:sz w:val="20"/>
                <w:szCs w:val="20"/>
              </w:rPr>
              <w:t>Tại bước 3c</w:t>
            </w:r>
            <w:r>
              <w:rPr>
                <w:rFonts w:ascii="Times New Roman" w:eastAsia="Times New Roman" w:hAnsi="Times New Roman" w:cs="Times New Roman"/>
                <w:bCs/>
                <w:color w:val="000000"/>
                <w:sz w:val="20"/>
                <w:szCs w:val="20"/>
              </w:rPr>
              <w:t xml:space="preserve">: Sau khi nhân viên chọn buổi, hệ thống tính toán số ngày nghỉ của đơn nghỉ. Nếu số ngày nghỉ của đơn nghỉ lớn hơn số ngày nghỉ còn lại trong quỹ thì hệ thống báo lỗi </w:t>
            </w:r>
            <w:r w:rsidRPr="00D625A5">
              <w:rPr>
                <w:rFonts w:ascii="Times New Roman" w:eastAsia="Times New Roman" w:hAnsi="Times New Roman" w:cs="Times New Roman"/>
                <w:bCs/>
                <w:i/>
                <w:iCs/>
                <w:color w:val="FF0000"/>
                <w:sz w:val="20"/>
                <w:szCs w:val="20"/>
              </w:rPr>
              <w:t>“</w:t>
            </w:r>
            <w:r>
              <w:rPr>
                <w:rFonts w:ascii="Times New Roman" w:eastAsia="Times New Roman" w:hAnsi="Times New Roman" w:cs="Times New Roman"/>
                <w:bCs/>
                <w:i/>
                <w:iCs/>
                <w:color w:val="FF0000"/>
                <w:sz w:val="20"/>
                <w:szCs w:val="20"/>
              </w:rPr>
              <w:t xml:space="preserve">Tạo đơn không thành công do tổng số ngày nghỉ với loại nghỉ này vượt quá chế độ năm </w:t>
            </w:r>
            <w:r w:rsidRPr="00D625A5">
              <w:rPr>
                <w:rFonts w:ascii="Times New Roman" w:eastAsia="Times New Roman" w:hAnsi="Times New Roman" w:cs="Times New Roman"/>
                <w:bCs/>
                <w:i/>
                <w:iCs/>
                <w:color w:val="FF0000"/>
                <w:sz w:val="20"/>
                <w:szCs w:val="20"/>
              </w:rPr>
              <w:t xml:space="preserve"> "</w:t>
            </w:r>
          </w:p>
          <w:p w14:paraId="4FB8820A" w14:textId="4025CAFC" w:rsidR="004F67C1" w:rsidRPr="00D625A5" w:rsidRDefault="004F67C1" w:rsidP="004F67C1">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Cs/>
                <w:sz w:val="20"/>
                <w:szCs w:val="20"/>
              </w:rPr>
              <w:t>Hệ thống ở lại màn hình báo lỗi và nhân viên có thể tiếp tục chỉnh sửa đơn nghỉ.</w:t>
            </w:r>
          </w:p>
        </w:tc>
      </w:tr>
      <w:tr w:rsidR="004F67C1" w:rsidRPr="00D625A5" w14:paraId="792C9828"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5EFBB3C6" w14:textId="0ADD95F6" w:rsidR="004F67C1" w:rsidRPr="00D625A5" w:rsidRDefault="004F67C1" w:rsidP="004F67C1">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Alternative </w:t>
            </w:r>
            <w:r w:rsidR="00840591">
              <w:rPr>
                <w:rFonts w:ascii="Times New Roman" w:eastAsia="Times New Roman" w:hAnsi="Times New Roman" w:cs="Times New Roman"/>
                <w:b/>
                <w:color w:val="000000"/>
                <w:sz w:val="20"/>
                <w:szCs w:val="20"/>
              </w:rPr>
              <w:t>F</w:t>
            </w:r>
            <w:r>
              <w:rPr>
                <w:rFonts w:ascii="Times New Roman" w:eastAsia="Times New Roman" w:hAnsi="Times New Roman" w:cs="Times New Roman"/>
                <w:b/>
                <w:color w:val="000000"/>
                <w:sz w:val="20"/>
                <w:szCs w:val="20"/>
              </w:rPr>
              <w:t>low 05- Tạo đơn thành công</w:t>
            </w:r>
          </w:p>
        </w:tc>
      </w:tr>
      <w:tr w:rsidR="004F67C1" w:rsidRPr="00D625A5" w14:paraId="37866415" w14:textId="77777777" w:rsidTr="004F67C1">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D61F95" w14:textId="706A5854" w:rsidR="004F67C1" w:rsidRPr="00840591" w:rsidRDefault="00840591" w:rsidP="004F67C1">
            <w:pPr>
              <w:spacing w:before="120"/>
              <w:rPr>
                <w:rFonts w:ascii="Times New Roman" w:eastAsia="Times New Roman" w:hAnsi="Times New Roman" w:cs="Times New Roman"/>
                <w:bCs/>
                <w:color w:val="000000"/>
                <w:sz w:val="20"/>
                <w:szCs w:val="20"/>
              </w:rPr>
            </w:pPr>
            <w:r w:rsidRPr="00840591">
              <w:rPr>
                <w:rFonts w:ascii="Times New Roman" w:eastAsia="Times New Roman" w:hAnsi="Times New Roman" w:cs="Times New Roman"/>
                <w:bCs/>
                <w:color w:val="000000"/>
                <w:sz w:val="20"/>
                <w:szCs w:val="20"/>
              </w:rPr>
              <w:t>Tại bước 5</w:t>
            </w:r>
            <w:r>
              <w:rPr>
                <w:rFonts w:ascii="Times New Roman" w:eastAsia="Times New Roman" w:hAnsi="Times New Roman" w:cs="Times New Roman"/>
                <w:bCs/>
                <w:color w:val="000000"/>
                <w:sz w:val="20"/>
                <w:szCs w:val="20"/>
              </w:rPr>
              <w:t xml:space="preserve">: Gửi duyệt thành công hệ thống hiển thị thông báo </w:t>
            </w:r>
            <w:r w:rsidRPr="00840591">
              <w:rPr>
                <w:rFonts w:ascii="Times New Roman" w:eastAsia="Times New Roman" w:hAnsi="Times New Roman" w:cs="Times New Roman"/>
                <w:bCs/>
                <w:i/>
                <w:iCs/>
                <w:color w:val="FF0000"/>
                <w:sz w:val="20"/>
                <w:szCs w:val="20"/>
              </w:rPr>
              <w:t>“Gửi duyệt đăng ký nghỉ thành công”</w:t>
            </w:r>
          </w:p>
        </w:tc>
      </w:tr>
      <w:tr w:rsidR="00840591" w:rsidRPr="00D625A5" w14:paraId="1E1E88A6"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55F11E26" w14:textId="23C3CD58" w:rsidR="00840591" w:rsidRPr="00D625A5" w:rsidRDefault="00840591" w:rsidP="004F67C1">
            <w:pPr>
              <w:spacing w:before="12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Alternative Flow 06- Với loại nghỉ TS1, TS2, TS3</w:t>
            </w:r>
          </w:p>
        </w:tc>
      </w:tr>
      <w:tr w:rsidR="00840591" w:rsidRPr="00D625A5" w14:paraId="11118A13" w14:textId="77777777" w:rsidTr="00840591">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3A3233" w14:textId="263245E0" w:rsidR="00840591" w:rsidRDefault="00840591" w:rsidP="004F67C1">
            <w:pPr>
              <w:spacing w:before="120"/>
              <w:rPr>
                <w:rFonts w:ascii="Times New Roman" w:eastAsia="Times New Roman" w:hAnsi="Times New Roman" w:cs="Times New Roman"/>
                <w:bCs/>
                <w:color w:val="000000"/>
                <w:sz w:val="20"/>
                <w:szCs w:val="20"/>
              </w:rPr>
            </w:pPr>
            <w:r w:rsidRPr="00840591">
              <w:rPr>
                <w:rFonts w:ascii="Times New Roman" w:eastAsia="Times New Roman" w:hAnsi="Times New Roman" w:cs="Times New Roman"/>
                <w:bCs/>
                <w:color w:val="000000"/>
                <w:sz w:val="20"/>
                <w:szCs w:val="20"/>
              </w:rPr>
              <w:t>Tại bước 3</w:t>
            </w:r>
            <w:r>
              <w:rPr>
                <w:rFonts w:ascii="Times New Roman" w:eastAsia="Times New Roman" w:hAnsi="Times New Roman" w:cs="Times New Roman"/>
                <w:bCs/>
                <w:color w:val="000000"/>
                <w:sz w:val="20"/>
                <w:szCs w:val="20"/>
              </w:rPr>
              <w:t>a, Nếu nhân viên chọn đơn nghỉ Thai sản [TS1, TS2, TS3] hệ thống validate 1 năm chỉ được tạo 1 đơn nghỉ Thải sản [TS1, TS2, TS3]</w:t>
            </w:r>
          </w:p>
          <w:p w14:paraId="57600DE9" w14:textId="77777777" w:rsidR="00840591" w:rsidRDefault="00840591" w:rsidP="004F67C1">
            <w:pPr>
              <w:spacing w:before="120"/>
              <w:rPr>
                <w:rFonts w:ascii="Times New Roman" w:eastAsia="Times New Roman" w:hAnsi="Times New Roman" w:cs="Times New Roman"/>
                <w:bCs/>
                <w:color w:val="000000"/>
                <w:sz w:val="20"/>
                <w:szCs w:val="20"/>
              </w:rPr>
            </w:pPr>
            <w:r>
              <w:rPr>
                <w:rFonts w:ascii="Times New Roman" w:eastAsia="Times New Roman" w:hAnsi="Times New Roman" w:cs="Times New Roman"/>
                <w:bCs/>
                <w:color w:val="000000"/>
                <w:sz w:val="20"/>
                <w:szCs w:val="20"/>
              </w:rPr>
              <w:t>Có nghĩa là: trong năm nay đã có đơn nghỉ nào thuộc [TS1,TS2,TS3] thì không được tạo tiếp bất kỳ đơn nghỉ nào có mã [TS1, TS2, TS3]</w:t>
            </w:r>
          </w:p>
          <w:p w14:paraId="372E94DC" w14:textId="49DBA5BA" w:rsidR="00840591" w:rsidRPr="00840591" w:rsidRDefault="00840591" w:rsidP="004F67C1">
            <w:pPr>
              <w:spacing w:before="120"/>
              <w:rPr>
                <w:rFonts w:ascii="Times New Roman" w:eastAsia="Times New Roman" w:hAnsi="Times New Roman" w:cs="Times New Roman"/>
                <w:bCs/>
                <w:color w:val="000000"/>
                <w:sz w:val="20"/>
                <w:szCs w:val="20"/>
              </w:rPr>
            </w:pPr>
            <w:r>
              <w:rPr>
                <w:rFonts w:ascii="Times New Roman" w:eastAsia="Times New Roman" w:hAnsi="Times New Roman" w:cs="Times New Roman"/>
                <w:bCs/>
                <w:color w:val="000000"/>
                <w:sz w:val="20"/>
                <w:szCs w:val="20"/>
              </w:rPr>
              <w:t xml:space="preserve">Nếu chọn các loại nghỉ kể trên hệ thống hiển thị thông báo: </w:t>
            </w:r>
            <w:r w:rsidRPr="00840591">
              <w:rPr>
                <w:rFonts w:ascii="Times New Roman" w:eastAsia="Times New Roman" w:hAnsi="Times New Roman" w:cs="Times New Roman"/>
                <w:bCs/>
                <w:i/>
                <w:iCs/>
                <w:color w:val="FF0000"/>
                <w:sz w:val="20"/>
                <w:szCs w:val="20"/>
              </w:rPr>
              <w:t>“Tạo đơn không thành công do đã tồn tại đơn nghỉ thai sản trong năm”</w:t>
            </w:r>
          </w:p>
        </w:tc>
      </w:tr>
      <w:tr w:rsidR="004F67C1" w:rsidRPr="00D625A5" w14:paraId="343A144B"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3EE3622C" w14:textId="2BFA9C1E" w:rsidR="004F67C1" w:rsidRPr="00D625A5" w:rsidRDefault="004F67C1" w:rsidP="004F67C1">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Exceptional Flow</w:t>
            </w:r>
          </w:p>
        </w:tc>
      </w:tr>
      <w:tr w:rsidR="00840591" w:rsidRPr="00D625A5" w14:paraId="2EC0726E" w14:textId="77777777" w:rsidTr="00840591">
        <w:tc>
          <w:tcPr>
            <w:tcW w:w="933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08B6577" w14:textId="7F2A9457" w:rsidR="00840591" w:rsidRPr="00840591" w:rsidRDefault="00840591" w:rsidP="004F67C1">
            <w:pPr>
              <w:spacing w:before="120"/>
              <w:rPr>
                <w:rFonts w:ascii="Times New Roman" w:eastAsia="Times New Roman" w:hAnsi="Times New Roman" w:cs="Times New Roman"/>
                <w:bCs/>
                <w:color w:val="000000"/>
                <w:sz w:val="20"/>
                <w:szCs w:val="20"/>
              </w:rPr>
            </w:pPr>
            <w:r w:rsidRPr="00840591">
              <w:rPr>
                <w:rFonts w:ascii="Times New Roman" w:eastAsia="Times New Roman" w:hAnsi="Times New Roman" w:cs="Times New Roman"/>
                <w:bCs/>
                <w:color w:val="000000"/>
                <w:sz w:val="20"/>
                <w:szCs w:val="20"/>
              </w:rPr>
              <w:t xml:space="preserve">Tại bước 4, </w:t>
            </w:r>
            <w:r>
              <w:rPr>
                <w:rFonts w:ascii="Times New Roman" w:eastAsia="Times New Roman" w:hAnsi="Times New Roman" w:cs="Times New Roman"/>
                <w:bCs/>
                <w:color w:val="000000"/>
                <w:sz w:val="20"/>
                <w:szCs w:val="20"/>
              </w:rPr>
              <w:t xml:space="preserve">Nhân viên click button </w:t>
            </w:r>
            <w:r w:rsidR="00F63C11" w:rsidRPr="00F63C11">
              <w:rPr>
                <w:rFonts w:ascii="Times New Roman" w:eastAsia="Times New Roman" w:hAnsi="Times New Roman" w:cs="Times New Roman"/>
                <w:bCs/>
                <w:color w:val="FF0000"/>
                <w:sz w:val="20"/>
                <w:szCs w:val="20"/>
              </w:rPr>
              <w:t>[</w:t>
            </w:r>
            <w:r w:rsidRPr="00F63C11">
              <w:rPr>
                <w:rFonts w:ascii="Times New Roman" w:eastAsia="Times New Roman" w:hAnsi="Times New Roman" w:cs="Times New Roman"/>
                <w:bCs/>
                <w:color w:val="FF0000"/>
                <w:sz w:val="20"/>
                <w:szCs w:val="20"/>
              </w:rPr>
              <w:t>Đóng</w:t>
            </w:r>
            <w:r w:rsidR="00F63C11" w:rsidRPr="00F63C11">
              <w:rPr>
                <w:rFonts w:ascii="Times New Roman" w:eastAsia="Times New Roman" w:hAnsi="Times New Roman" w:cs="Times New Roman"/>
                <w:bCs/>
                <w:color w:val="FF0000"/>
                <w:sz w:val="20"/>
                <w:szCs w:val="20"/>
              </w:rPr>
              <w:t>]</w:t>
            </w:r>
          </w:p>
        </w:tc>
      </w:tr>
    </w:tbl>
    <w:p w14:paraId="332940B6" w14:textId="77777777" w:rsidR="00FE200D" w:rsidRPr="00D625A5" w:rsidRDefault="00FE200D" w:rsidP="00FE200D">
      <w:pPr>
        <w:spacing w:after="160" w:line="256" w:lineRule="auto"/>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50A45A30" w14:textId="2ACC1FF0" w:rsidR="00FE200D" w:rsidRDefault="00FE200D" w:rsidP="00FE200D">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lastRenderedPageBreak/>
        <w:t xml:space="preserve">Sơ đồ luồng nghiệp vụ </w:t>
      </w:r>
    </w:p>
    <w:p w14:paraId="73F203C4" w14:textId="2EC208B0" w:rsidR="00EA5C1A" w:rsidRPr="00EA5C1A" w:rsidRDefault="00953DF3" w:rsidP="00EA5C1A">
      <w:pPr>
        <w:rPr>
          <w:lang w:val="vi-VN" w:eastAsia="en-US"/>
        </w:rPr>
      </w:pPr>
      <w:r w:rsidRPr="00953DF3">
        <w:rPr>
          <w:noProof/>
          <w:lang w:eastAsia="en-US"/>
        </w:rPr>
        <w:drawing>
          <wp:inline distT="0" distB="0" distL="0" distR="0" wp14:anchorId="64D41B7B" wp14:editId="5412EDA4">
            <wp:extent cx="5943600" cy="1354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54455"/>
                    </a:xfrm>
                    <a:prstGeom prst="rect">
                      <a:avLst/>
                    </a:prstGeom>
                  </pic:spPr>
                </pic:pic>
              </a:graphicData>
            </a:graphic>
          </wp:inline>
        </w:drawing>
      </w:r>
    </w:p>
    <w:p w14:paraId="4EF5BB59" w14:textId="3EF6ACA4" w:rsidR="007F2C08" w:rsidRPr="00D625A5" w:rsidRDefault="00FE200D" w:rsidP="007F2C08">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Yêu cầu nghiệp vụ(Business Rules)</w:t>
      </w:r>
    </w:p>
    <w:tbl>
      <w:tblPr>
        <w:tblW w:w="9355" w:type="dxa"/>
        <w:tblCellMar>
          <w:top w:w="15" w:type="dxa"/>
          <w:left w:w="15" w:type="dxa"/>
          <w:bottom w:w="15" w:type="dxa"/>
          <w:right w:w="15" w:type="dxa"/>
        </w:tblCellMar>
        <w:tblLook w:val="04A0" w:firstRow="1" w:lastRow="0" w:firstColumn="1" w:lastColumn="0" w:noHBand="0" w:noVBand="1"/>
      </w:tblPr>
      <w:tblGrid>
        <w:gridCol w:w="683"/>
        <w:gridCol w:w="847"/>
        <w:gridCol w:w="7825"/>
      </w:tblGrid>
      <w:tr w:rsidR="007F2C08" w:rsidRPr="00D625A5" w14:paraId="39E7C60F" w14:textId="77777777" w:rsidTr="000C02C3">
        <w:trPr>
          <w:trHeight w:val="813"/>
        </w:trPr>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4212491" w14:textId="77777777" w:rsidR="007F2C08" w:rsidRPr="00D625A5" w:rsidRDefault="007F2C08" w:rsidP="007F2C08">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684A358" w14:textId="77777777" w:rsidR="007F2C08" w:rsidRPr="00D625A5" w:rsidRDefault="007F2C08" w:rsidP="007F2C08">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Mã BR</w:t>
            </w:r>
          </w:p>
        </w:tc>
        <w:tc>
          <w:tcPr>
            <w:tcW w:w="7825" w:type="dxa"/>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697B4A8C" w14:textId="77777777" w:rsidR="007F2C08" w:rsidRPr="00D625A5" w:rsidRDefault="007F2C08" w:rsidP="007F2C08">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Mô tả</w:t>
            </w:r>
          </w:p>
        </w:tc>
      </w:tr>
      <w:tr w:rsidR="007F2C08" w:rsidRPr="00D625A5" w14:paraId="3D9C0069" w14:textId="77777777" w:rsidTr="000C02C3">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0BA60831" w14:textId="7F370429" w:rsidR="007F2C08" w:rsidRPr="00D625A5" w:rsidRDefault="000D793F" w:rsidP="007F2C08">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7B94F200" w14:textId="77777777" w:rsidR="007F2C08" w:rsidRPr="00D625A5" w:rsidRDefault="007F2C08" w:rsidP="007F2C08">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BR01</w:t>
            </w:r>
          </w:p>
        </w:tc>
        <w:tc>
          <w:tcPr>
            <w:tcW w:w="782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7FCC29FA" w14:textId="6198A835" w:rsidR="00D52F43" w:rsidRPr="00D625A5" w:rsidRDefault="00D52F43" w:rsidP="00D52F43">
            <w:pPr>
              <w:widowControl/>
              <w:spacing w:before="120"/>
              <w:rPr>
                <w:rFonts w:ascii="Times New Roman" w:eastAsia="Times New Roman" w:hAnsi="Times New Roman" w:cs="Times New Roman"/>
                <w:b/>
                <w:bCs/>
                <w:color w:val="000000"/>
                <w:kern w:val="0"/>
                <w:sz w:val="20"/>
                <w:szCs w:val="20"/>
                <w:lang w:eastAsia="en-US"/>
              </w:rPr>
            </w:pPr>
            <w:r w:rsidRPr="00D625A5">
              <w:rPr>
                <w:rFonts w:ascii="Times New Roman" w:eastAsia="Times New Roman" w:hAnsi="Times New Roman" w:cs="Times New Roman"/>
                <w:b/>
                <w:bCs/>
                <w:color w:val="000000"/>
                <w:kern w:val="0"/>
                <w:sz w:val="20"/>
                <w:szCs w:val="20"/>
                <w:lang w:eastAsia="en-US"/>
              </w:rPr>
              <w:t xml:space="preserve">Quy tắc </w:t>
            </w:r>
            <w:r w:rsidR="00E51A43" w:rsidRPr="00D625A5">
              <w:rPr>
                <w:rFonts w:ascii="Times New Roman" w:eastAsia="Times New Roman" w:hAnsi="Times New Roman" w:cs="Times New Roman"/>
                <w:b/>
                <w:bCs/>
                <w:color w:val="000000"/>
                <w:kern w:val="0"/>
                <w:sz w:val="20"/>
                <w:szCs w:val="20"/>
                <w:lang w:eastAsia="en-US"/>
              </w:rPr>
              <w:t>tạo</w:t>
            </w:r>
            <w:r w:rsidR="00D004C3" w:rsidRPr="00D625A5">
              <w:rPr>
                <w:rFonts w:ascii="Times New Roman" w:eastAsia="Times New Roman" w:hAnsi="Times New Roman" w:cs="Times New Roman"/>
                <w:b/>
                <w:bCs/>
                <w:color w:val="000000"/>
                <w:kern w:val="0"/>
                <w:sz w:val="20"/>
                <w:szCs w:val="20"/>
                <w:lang w:eastAsia="en-US"/>
              </w:rPr>
              <w:t>/cập nhập</w:t>
            </w:r>
            <w:r w:rsidR="00E51A43" w:rsidRPr="00D625A5">
              <w:rPr>
                <w:rFonts w:ascii="Times New Roman" w:eastAsia="Times New Roman" w:hAnsi="Times New Roman" w:cs="Times New Roman"/>
                <w:b/>
                <w:bCs/>
                <w:color w:val="000000"/>
                <w:kern w:val="0"/>
                <w:sz w:val="20"/>
                <w:szCs w:val="20"/>
                <w:lang w:eastAsia="en-US"/>
              </w:rPr>
              <w:t xml:space="preserve"> đơn nghỉ cá nhân:</w:t>
            </w:r>
          </w:p>
          <w:p w14:paraId="1437BB72" w14:textId="77777777" w:rsidR="00CD73A4" w:rsidRDefault="00E51A43" w:rsidP="00E51A43">
            <w:pPr>
              <w:pStyle w:val="ListParagraph"/>
              <w:widowControl/>
              <w:numPr>
                <w:ilvl w:val="0"/>
                <w:numId w:val="2"/>
              </w:numPr>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 xml:space="preserve">Chỉ được tạo đơn </w:t>
            </w:r>
            <w:r w:rsidR="005A0E4C">
              <w:rPr>
                <w:rFonts w:ascii="Times New Roman" w:eastAsia="Times New Roman" w:hAnsi="Times New Roman" w:cs="Times New Roman"/>
                <w:kern w:val="0"/>
                <w:sz w:val="20"/>
                <w:szCs w:val="20"/>
                <w:lang w:eastAsia="en-US"/>
              </w:rPr>
              <w:t>từ</w:t>
            </w:r>
            <w:r w:rsidR="00CD73A4">
              <w:rPr>
                <w:rFonts w:ascii="Times New Roman" w:eastAsia="Times New Roman" w:hAnsi="Times New Roman" w:cs="Times New Roman"/>
                <w:kern w:val="0"/>
                <w:sz w:val="20"/>
                <w:szCs w:val="20"/>
                <w:lang w:eastAsia="en-US"/>
              </w:rPr>
              <w:t xml:space="preserve"> kỳ chấm công</w:t>
            </w:r>
            <w:r w:rsidR="005A0E4C">
              <w:rPr>
                <w:rFonts w:ascii="Times New Roman" w:eastAsia="Times New Roman" w:hAnsi="Times New Roman" w:cs="Times New Roman"/>
                <w:kern w:val="0"/>
                <w:sz w:val="20"/>
                <w:szCs w:val="20"/>
                <w:lang w:eastAsia="en-US"/>
              </w:rPr>
              <w:t xml:space="preserve"> tháng T-1 trở đi</w:t>
            </w:r>
            <w:r w:rsidR="00CD73A4">
              <w:rPr>
                <w:rFonts w:ascii="Times New Roman" w:eastAsia="Times New Roman" w:hAnsi="Times New Roman" w:cs="Times New Roman"/>
                <w:kern w:val="0"/>
                <w:sz w:val="20"/>
                <w:szCs w:val="20"/>
                <w:lang w:eastAsia="en-US"/>
              </w:rPr>
              <w:t xml:space="preserve"> khi kỳ chấm công tháng T mở</w:t>
            </w:r>
          </w:p>
          <w:p w14:paraId="433AEE67" w14:textId="43905A49" w:rsidR="00E51A43" w:rsidRPr="00D625A5" w:rsidRDefault="00CD73A4" w:rsidP="00E51A43">
            <w:pPr>
              <w:pStyle w:val="ListParagraph"/>
              <w:widowControl/>
              <w:numPr>
                <w:ilvl w:val="0"/>
                <w:numId w:val="2"/>
              </w:numPr>
              <w:spacing w:before="120"/>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Chỉ được tạo đơn từ kỳ chấm công tháng T trở đi nếu kỳ chấm công tháng T đóng</w:t>
            </w:r>
          </w:p>
          <w:p w14:paraId="177CB8F7" w14:textId="04DB3E71" w:rsidR="00380AE9" w:rsidRPr="001F1069" w:rsidRDefault="00E51A43" w:rsidP="00010433">
            <w:pPr>
              <w:pStyle w:val="ListParagraph"/>
              <w:widowControl/>
              <w:numPr>
                <w:ilvl w:val="0"/>
                <w:numId w:val="44"/>
              </w:numPr>
              <w:spacing w:before="120"/>
              <w:rPr>
                <w:rFonts w:ascii="Times New Roman" w:eastAsia="Times New Roman" w:hAnsi="Times New Roman" w:cs="Times New Roman"/>
                <w:kern w:val="0"/>
                <w:sz w:val="20"/>
                <w:szCs w:val="20"/>
                <w:lang w:eastAsia="en-US"/>
              </w:rPr>
              <w:pPrChange w:id="9" w:author="DELL" w:date="2023-03-14T15:43:00Z">
                <w:pPr>
                  <w:pStyle w:val="ListParagraph"/>
                  <w:widowControl/>
                  <w:numPr>
                    <w:numId w:val="2"/>
                  </w:numPr>
                  <w:spacing w:before="120"/>
                  <w:ind w:hanging="360"/>
                </w:pPr>
              </w:pPrChange>
            </w:pPr>
            <w:r w:rsidRPr="00D625A5">
              <w:rPr>
                <w:rFonts w:ascii="Times New Roman" w:eastAsia="Times New Roman" w:hAnsi="Times New Roman" w:cs="Times New Roman"/>
                <w:kern w:val="0"/>
                <w:sz w:val="20"/>
                <w:szCs w:val="20"/>
                <w:lang w:eastAsia="en-US"/>
              </w:rPr>
              <w:t>Nếu quá số ngày tối đa/ 1 lần ngh</w:t>
            </w:r>
            <w:r w:rsidR="00B94BB7" w:rsidRPr="00D625A5">
              <w:rPr>
                <w:rFonts w:ascii="Times New Roman" w:eastAsia="Times New Roman" w:hAnsi="Times New Roman" w:cs="Times New Roman"/>
                <w:kern w:val="0"/>
                <w:sz w:val="20"/>
                <w:szCs w:val="20"/>
                <w:lang w:eastAsia="en-US"/>
              </w:rPr>
              <w:t xml:space="preserve">ỉ </w:t>
            </w:r>
            <w:r w:rsidR="00A7685F">
              <w:rPr>
                <w:rFonts w:ascii="Times New Roman" w:eastAsia="Times New Roman" w:hAnsi="Times New Roman" w:cs="Times New Roman"/>
                <w:kern w:val="0"/>
                <w:sz w:val="20"/>
                <w:szCs w:val="20"/>
                <w:lang w:eastAsia="en-US"/>
              </w:rPr>
              <w:t xml:space="preserve">được quy định trong bảng dữ liệu loại nghỉ </w:t>
            </w:r>
            <w:r w:rsidR="009D6973" w:rsidRPr="00D625A5">
              <w:rPr>
                <w:rFonts w:ascii="Times New Roman" w:eastAsia="Times New Roman" w:hAnsi="Times New Roman" w:cs="Times New Roman"/>
                <w:bCs/>
                <w:sz w:val="20"/>
                <w:szCs w:val="20"/>
              </w:rPr>
              <w:t xml:space="preserve">hệ thống hiển thị message: </w:t>
            </w:r>
          </w:p>
          <w:p w14:paraId="3803CFC6" w14:textId="3C41A0C9" w:rsidR="003D01DD" w:rsidRPr="00010433" w:rsidRDefault="003D01DD" w:rsidP="00010433">
            <w:pPr>
              <w:pStyle w:val="ListParagraph"/>
              <w:widowControl/>
              <w:numPr>
                <w:ilvl w:val="0"/>
                <w:numId w:val="44"/>
              </w:numPr>
              <w:spacing w:before="120"/>
              <w:jc w:val="left"/>
              <w:rPr>
                <w:rFonts w:ascii="Times New Roman" w:eastAsia="Times New Roman" w:hAnsi="Times New Roman" w:cs="Times New Roman"/>
                <w:kern w:val="0"/>
                <w:sz w:val="20"/>
                <w:szCs w:val="20"/>
                <w:lang w:eastAsia="en-US"/>
                <w:rPrChange w:id="10" w:author="DELL" w:date="2023-03-14T15:43:00Z">
                  <w:rPr>
                    <w:rFonts w:eastAsia="Times New Roman"/>
                    <w:lang w:eastAsia="en-US"/>
                  </w:rPr>
                </w:rPrChange>
              </w:rPr>
              <w:pPrChange w:id="11" w:author="DELL" w:date="2023-03-14T15:43:00Z">
                <w:pPr>
                  <w:widowControl/>
                  <w:spacing w:before="120"/>
                  <w:jc w:val="left"/>
                </w:pPr>
              </w:pPrChange>
            </w:pPr>
            <w:r w:rsidRPr="00010433">
              <w:rPr>
                <w:rFonts w:ascii="Times New Roman" w:eastAsia="Times New Roman" w:hAnsi="Times New Roman" w:cs="Times New Roman"/>
                <w:kern w:val="0"/>
                <w:sz w:val="20"/>
                <w:szCs w:val="20"/>
                <w:lang w:eastAsia="en-US"/>
                <w:rPrChange w:id="12" w:author="DELL" w:date="2023-03-14T15:43:00Z">
                  <w:rPr>
                    <w:rFonts w:eastAsia="Times New Roman"/>
                    <w:lang w:eastAsia="en-US"/>
                  </w:rPr>
                </w:rPrChange>
              </w:rPr>
              <w:t>Các loại nghỉ: Tham chiếu điều kiện bảng dữ liệu loại nghỉ</w:t>
            </w:r>
            <w:r w:rsidR="002F070E" w:rsidRPr="00010433">
              <w:rPr>
                <w:rFonts w:ascii="Times New Roman" w:eastAsia="Times New Roman" w:hAnsi="Times New Roman" w:cs="Times New Roman"/>
                <w:kern w:val="0"/>
                <w:sz w:val="20"/>
                <w:szCs w:val="20"/>
                <w:lang w:eastAsia="en-US"/>
                <w:rPrChange w:id="13" w:author="DELL" w:date="2023-03-14T15:43:00Z">
                  <w:rPr>
                    <w:rFonts w:eastAsia="Times New Roman"/>
                    <w:lang w:eastAsia="en-US"/>
                  </w:rPr>
                </w:rPrChange>
              </w:rPr>
              <w:t xml:space="preserve"> và quỹ nghỉ</w:t>
            </w:r>
            <w:r w:rsidRPr="00010433">
              <w:rPr>
                <w:rFonts w:ascii="Times New Roman" w:eastAsia="Times New Roman" w:hAnsi="Times New Roman" w:cs="Times New Roman"/>
                <w:kern w:val="0"/>
                <w:sz w:val="20"/>
                <w:szCs w:val="20"/>
                <w:lang w:eastAsia="en-US"/>
                <w:rPrChange w:id="14" w:author="DELL" w:date="2023-03-14T15:43:00Z">
                  <w:rPr>
                    <w:rFonts w:eastAsia="Times New Roman"/>
                    <w:lang w:eastAsia="en-US"/>
                  </w:rPr>
                </w:rPrChange>
              </w:rPr>
              <w:t>, Lưu ý các loại nghỉ sau</w:t>
            </w:r>
          </w:p>
          <w:p w14:paraId="56437693" w14:textId="69B2FC28" w:rsidR="00A7685F" w:rsidRDefault="00A7685F" w:rsidP="00A7685F">
            <w:pPr>
              <w:pStyle w:val="ListParagraph"/>
              <w:widowControl/>
              <w:numPr>
                <w:ilvl w:val="0"/>
                <w:numId w:val="2"/>
              </w:numPr>
              <w:spacing w:before="120"/>
              <w:jc w:val="left"/>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Với loại nghỉ Phép:</w:t>
            </w:r>
            <w:r w:rsidR="002F070E">
              <w:rPr>
                <w:rFonts w:ascii="Times New Roman" w:eastAsia="Times New Roman" w:hAnsi="Times New Roman" w:cs="Times New Roman"/>
                <w:kern w:val="0"/>
                <w:sz w:val="20"/>
                <w:szCs w:val="20"/>
                <w:lang w:eastAsia="en-US"/>
              </w:rPr>
              <w:t xml:space="preserve"> Validate theo quỹ nghỉ</w:t>
            </w:r>
          </w:p>
          <w:p w14:paraId="78E385E1" w14:textId="3874D42C" w:rsidR="001F1069" w:rsidRDefault="001F1069" w:rsidP="00A7685F">
            <w:pPr>
              <w:pStyle w:val="ListParagraph"/>
              <w:widowControl/>
              <w:numPr>
                <w:ilvl w:val="0"/>
                <w:numId w:val="2"/>
              </w:numPr>
              <w:spacing w:before="120"/>
              <w:jc w:val="left"/>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Với nghỉ sinh nhật:</w:t>
            </w:r>
            <w:r>
              <w:rPr>
                <w:rFonts w:ascii="Times New Roman" w:eastAsia="Times New Roman" w:hAnsi="Times New Roman" w:cs="Times New Roman"/>
                <w:kern w:val="0"/>
                <w:sz w:val="20"/>
                <w:szCs w:val="20"/>
                <w:lang w:eastAsia="en-US"/>
              </w:rPr>
              <w:br/>
              <w:t>Nhân viên chỉ được đăng ký nghỉ 1 ngày trong tuần có sinh nhật, nếu rơi vào nghỉ tết thì nhân viên phải nghỉ trước 1 tuần.</w:t>
            </w:r>
          </w:p>
          <w:p w14:paraId="74FC80D6" w14:textId="27E886B5" w:rsidR="001F1069" w:rsidRDefault="001F1069" w:rsidP="00A7685F">
            <w:pPr>
              <w:pStyle w:val="ListParagraph"/>
              <w:widowControl/>
              <w:numPr>
                <w:ilvl w:val="0"/>
                <w:numId w:val="2"/>
              </w:numPr>
              <w:spacing w:before="120"/>
              <w:jc w:val="left"/>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Với các đơn TS1, TS2, TS3 hệ thống tự động điền End date theo thông tin quy định trong dữ liệu loại nghỉ.</w:t>
            </w:r>
            <w:r w:rsidR="002F070E">
              <w:rPr>
                <w:rFonts w:ascii="Times New Roman" w:eastAsia="Times New Roman" w:hAnsi="Times New Roman" w:cs="Times New Roman"/>
                <w:kern w:val="0"/>
                <w:sz w:val="20"/>
                <w:szCs w:val="20"/>
                <w:lang w:eastAsia="en-US"/>
              </w:rPr>
              <w:t xml:space="preserve"> Và các ngày trong khoảng thời gian nghỉ thai sản trên bảng công đều hiển thị theo loại nghỉ kế cả các ngày nghỉ Thứ 7, Chủ nhật, nghỉ lễ, nghỉ bù thứ 7, nghỉ bù chủ nhật.</w:t>
            </w:r>
          </w:p>
          <w:p w14:paraId="67AEF28D" w14:textId="513A90E5" w:rsidR="007F2C08" w:rsidRPr="00D625A5" w:rsidRDefault="001F1069" w:rsidP="002F070E">
            <w:pPr>
              <w:pStyle w:val="ListParagraph"/>
              <w:widowControl/>
              <w:numPr>
                <w:ilvl w:val="0"/>
                <w:numId w:val="2"/>
              </w:numPr>
              <w:spacing w:before="120"/>
              <w:jc w:val="left"/>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 xml:space="preserve">Với nghỉ ON, OD1, CO3, CO7: </w:t>
            </w:r>
            <w:r w:rsidR="002F070E">
              <w:rPr>
                <w:rFonts w:ascii="Times New Roman" w:eastAsia="Times New Roman" w:hAnsi="Times New Roman" w:cs="Times New Roman"/>
                <w:kern w:val="0"/>
                <w:sz w:val="20"/>
                <w:szCs w:val="20"/>
                <w:lang w:eastAsia="en-US"/>
              </w:rPr>
              <w:t>Nếu đủ điều kiện đối tượng được hưởng trong bảng loại nghỉ thì hưởng đầy đủ chế độ trong năm không phân biệt số tháng còn lại đi làm trong năm, không phân biệt số lần đăng ký.</w:t>
            </w:r>
          </w:p>
        </w:tc>
      </w:tr>
      <w:tr w:rsidR="00BB72FB" w:rsidRPr="00D625A5" w14:paraId="6D9328DE" w14:textId="77777777" w:rsidTr="000C02C3">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7350A757" w14:textId="232563CB" w:rsidR="00BB72FB" w:rsidRPr="00D625A5" w:rsidRDefault="00BB72FB" w:rsidP="007F2C08">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7830A6F2" w14:textId="00451489" w:rsidR="00BB72FB" w:rsidRPr="00D625A5" w:rsidRDefault="00BB72FB" w:rsidP="007F2C08">
            <w:pPr>
              <w:widowControl/>
              <w:spacing w:before="120"/>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BR02</w:t>
            </w:r>
          </w:p>
        </w:tc>
        <w:tc>
          <w:tcPr>
            <w:tcW w:w="782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126B8603" w14:textId="5E5B7F4B" w:rsidR="00BB72FB" w:rsidRPr="00D625A5" w:rsidRDefault="00BB72FB" w:rsidP="00D52F43">
            <w:pPr>
              <w:widowControl/>
              <w:spacing w:before="120"/>
              <w:rPr>
                <w:rFonts w:ascii="Times New Roman" w:eastAsia="Times New Roman" w:hAnsi="Times New Roman" w:cs="Times New Roman"/>
                <w:b/>
                <w:bCs/>
                <w:color w:val="000000"/>
                <w:kern w:val="0"/>
                <w:sz w:val="20"/>
                <w:szCs w:val="20"/>
                <w:lang w:eastAsia="en-US"/>
              </w:rPr>
            </w:pPr>
            <w:r w:rsidRPr="00D625A5">
              <w:rPr>
                <w:rFonts w:ascii="Times New Roman" w:eastAsia="Times New Roman" w:hAnsi="Times New Roman" w:cs="Times New Roman"/>
                <w:b/>
                <w:bCs/>
                <w:color w:val="000000"/>
                <w:kern w:val="0"/>
                <w:sz w:val="20"/>
                <w:szCs w:val="20"/>
                <w:lang w:eastAsia="en-US"/>
              </w:rPr>
              <w:t>Danh sách loại nghỉ</w:t>
            </w:r>
            <w:r w:rsidR="00146F59" w:rsidRPr="00D625A5">
              <w:rPr>
                <w:rFonts w:ascii="Times New Roman" w:eastAsia="Times New Roman" w:hAnsi="Times New Roman" w:cs="Times New Roman"/>
                <w:b/>
                <w:bCs/>
                <w:color w:val="000000"/>
                <w:kern w:val="0"/>
                <w:sz w:val="20"/>
                <w:szCs w:val="20"/>
                <w:lang w:eastAsia="en-US"/>
              </w:rPr>
              <w:t xml:space="preserve"> trong combobox:</w:t>
            </w:r>
          </w:p>
          <w:p w14:paraId="5B1D77EC" w14:textId="700672BD" w:rsidR="00BB72FB" w:rsidRPr="00D625A5" w:rsidRDefault="00BB72FB" w:rsidP="00BB72FB">
            <w:pPr>
              <w:pStyle w:val="ListParagraph"/>
              <w:widowControl/>
              <w:numPr>
                <w:ilvl w:val="0"/>
                <w:numId w:val="2"/>
              </w:numPr>
              <w:spacing w:before="120"/>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 xml:space="preserve">Hiển thị danh sách loại nghỉ theo đối tượng được hưởng đã được cài đặt ở </w:t>
            </w:r>
            <w:r w:rsidR="00A7685F">
              <w:rPr>
                <w:rFonts w:ascii="Times New Roman" w:eastAsia="Times New Roman" w:hAnsi="Times New Roman" w:cs="Times New Roman"/>
                <w:color w:val="000000"/>
                <w:kern w:val="0"/>
                <w:sz w:val="20"/>
                <w:szCs w:val="20"/>
                <w:lang w:eastAsia="en-US"/>
              </w:rPr>
              <w:t>dữ liệu</w:t>
            </w:r>
            <w:r w:rsidRPr="00D625A5">
              <w:rPr>
                <w:rFonts w:ascii="Times New Roman" w:eastAsia="Times New Roman" w:hAnsi="Times New Roman" w:cs="Times New Roman"/>
                <w:color w:val="000000"/>
                <w:kern w:val="0"/>
                <w:sz w:val="20"/>
                <w:szCs w:val="20"/>
                <w:lang w:eastAsia="en-US"/>
              </w:rPr>
              <w:t xml:space="preserve"> danh sách quản lý loại nghỉ</w:t>
            </w:r>
            <w:r w:rsidR="00A7685F">
              <w:rPr>
                <w:rFonts w:ascii="Times New Roman" w:eastAsia="Times New Roman" w:hAnsi="Times New Roman" w:cs="Times New Roman"/>
                <w:color w:val="000000"/>
                <w:kern w:val="0"/>
                <w:sz w:val="20"/>
                <w:szCs w:val="20"/>
                <w:lang w:eastAsia="en-US"/>
              </w:rPr>
              <w:t xml:space="preserve"> và được tick chọn cho nhân viên đăng ký</w:t>
            </w:r>
          </w:p>
          <w:p w14:paraId="7D8189DF" w14:textId="52C604A4" w:rsidR="00BB72FB" w:rsidRPr="00D625A5" w:rsidRDefault="00BB72FB" w:rsidP="00BB72FB">
            <w:pPr>
              <w:widowControl/>
              <w:spacing w:before="120"/>
              <w:ind w:left="360"/>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*Ví dụ: Là nữ thì mới có loại nghỉ: Nghỉ khám thai, Thai sản sinh 1 con…</w:t>
            </w:r>
          </w:p>
        </w:tc>
      </w:tr>
      <w:tr w:rsidR="00B4788F" w:rsidRPr="00D625A5" w14:paraId="57539AB9" w14:textId="77777777" w:rsidTr="000C02C3">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6955510B" w14:textId="3AA3F553" w:rsidR="00B4788F" w:rsidRPr="00D625A5" w:rsidRDefault="00B4788F" w:rsidP="007F2C08">
            <w:pPr>
              <w:widowControl/>
              <w:spacing w:before="120"/>
              <w:jc w:val="center"/>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09130B1C" w14:textId="638BB93B" w:rsidR="00B4788F" w:rsidRPr="00D625A5" w:rsidRDefault="00B4788F"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BR03</w:t>
            </w:r>
          </w:p>
        </w:tc>
        <w:tc>
          <w:tcPr>
            <w:tcW w:w="782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2F74B1A8" w14:textId="77777777" w:rsidR="00B4788F" w:rsidRDefault="00B4788F" w:rsidP="00D52F43">
            <w:pPr>
              <w:widowControl/>
              <w:spacing w:before="120"/>
              <w:rPr>
                <w:rFonts w:ascii="Times New Roman" w:eastAsia="Times New Roman" w:hAnsi="Times New Roman" w:cs="Times New Roman"/>
                <w:b/>
                <w:bCs/>
                <w:color w:val="000000"/>
                <w:kern w:val="0"/>
                <w:sz w:val="20"/>
                <w:szCs w:val="20"/>
                <w:lang w:eastAsia="en-US"/>
              </w:rPr>
            </w:pPr>
            <w:r>
              <w:rPr>
                <w:rFonts w:ascii="Times New Roman" w:eastAsia="Times New Roman" w:hAnsi="Times New Roman" w:cs="Times New Roman"/>
                <w:b/>
                <w:bCs/>
                <w:color w:val="000000"/>
                <w:kern w:val="0"/>
                <w:sz w:val="20"/>
                <w:szCs w:val="20"/>
                <w:lang w:eastAsia="en-US"/>
              </w:rPr>
              <w:t>Quy tắc cập nhật thông tin vào quỹ nghỉ</w:t>
            </w:r>
          </w:p>
          <w:p w14:paraId="3A9DEB2B" w14:textId="7DF58759" w:rsidR="00B4788F" w:rsidRPr="00B4788F" w:rsidRDefault="00B4788F" w:rsidP="00D52F43">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Sau khi gửi duyệt thành công, hệ thống cập nhật lại quỹ nghỉ</w:t>
            </w:r>
            <w:r w:rsidR="004A1CE5">
              <w:rPr>
                <w:rFonts w:ascii="Times New Roman" w:eastAsia="Times New Roman" w:hAnsi="Times New Roman" w:cs="Times New Roman"/>
                <w:color w:val="000000"/>
                <w:kern w:val="0"/>
                <w:sz w:val="20"/>
                <w:szCs w:val="20"/>
                <w:lang w:eastAsia="en-US"/>
              </w:rPr>
              <w:t xml:space="preserve"> theo số ngày nghỉ trên đơn được </w:t>
            </w:r>
            <w:r w:rsidR="004A1CE5">
              <w:rPr>
                <w:rFonts w:ascii="Times New Roman" w:eastAsia="Times New Roman" w:hAnsi="Times New Roman" w:cs="Times New Roman"/>
                <w:color w:val="000000"/>
                <w:kern w:val="0"/>
                <w:sz w:val="20"/>
                <w:szCs w:val="20"/>
                <w:lang w:eastAsia="en-US"/>
              </w:rPr>
              <w:lastRenderedPageBreak/>
              <w:t>tạo.</w:t>
            </w:r>
          </w:p>
        </w:tc>
      </w:tr>
      <w:tr w:rsidR="0070200E" w:rsidRPr="00D625A5" w14:paraId="6197A4D8" w14:textId="77777777" w:rsidTr="0052337A">
        <w:trPr>
          <w:trHeight w:val="1549"/>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3D6F33ED" w14:textId="119BEB68" w:rsidR="0070200E" w:rsidRPr="00D625A5" w:rsidRDefault="0070200E" w:rsidP="007F2C08">
            <w:pPr>
              <w:widowControl/>
              <w:spacing w:before="120"/>
              <w:jc w:val="center"/>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6E27ED7A" w14:textId="31A5A47C" w:rsidR="0070200E" w:rsidRPr="00D625A5"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BR0</w:t>
            </w:r>
            <w:r w:rsidR="00B4788F">
              <w:rPr>
                <w:rFonts w:ascii="Times New Roman" w:eastAsia="Times New Roman" w:hAnsi="Times New Roman" w:cs="Times New Roman"/>
                <w:color w:val="000000"/>
                <w:kern w:val="0"/>
                <w:sz w:val="20"/>
                <w:szCs w:val="20"/>
                <w:lang w:eastAsia="en-US"/>
              </w:rPr>
              <w:t>4</w:t>
            </w:r>
          </w:p>
        </w:tc>
        <w:tc>
          <w:tcPr>
            <w:tcW w:w="782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06FE584D" w14:textId="77777777" w:rsidR="0070200E" w:rsidRDefault="0070200E" w:rsidP="007F2C08">
            <w:pPr>
              <w:widowControl/>
              <w:spacing w:before="120"/>
              <w:rPr>
                <w:rFonts w:ascii="Times New Roman" w:eastAsia="Times New Roman" w:hAnsi="Times New Roman" w:cs="Times New Roman"/>
                <w:b/>
                <w:bCs/>
                <w:color w:val="000000"/>
                <w:kern w:val="0"/>
                <w:sz w:val="20"/>
                <w:szCs w:val="20"/>
                <w:lang w:eastAsia="en-US"/>
              </w:rPr>
            </w:pPr>
            <w:r>
              <w:rPr>
                <w:rFonts w:ascii="Times New Roman" w:eastAsia="Times New Roman" w:hAnsi="Times New Roman" w:cs="Times New Roman"/>
                <w:b/>
                <w:bCs/>
                <w:color w:val="000000"/>
                <w:kern w:val="0"/>
                <w:sz w:val="20"/>
                <w:szCs w:val="20"/>
                <w:lang w:eastAsia="en-US"/>
              </w:rPr>
              <w:t>Template email yêu cầu phê duyệt</w:t>
            </w:r>
          </w:p>
          <w:p w14:paraId="631E0944" w14:textId="31863352"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To: &lt;Cấp phê duyệt, admin đơn vị&gt;</w:t>
            </w:r>
          </w:p>
          <w:p w14:paraId="30BD1CD4" w14:textId="77777777"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Cc: &lt;nhân viên&gt;</w:t>
            </w:r>
          </w:p>
          <w:p w14:paraId="3FA99AD3" w14:textId="515105D7"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 xml:space="preserve">Subject: </w:t>
            </w:r>
            <w:r w:rsidR="00A813FE">
              <w:rPr>
                <w:rFonts w:ascii="Times New Roman" w:eastAsia="Times New Roman" w:hAnsi="Times New Roman" w:cs="Times New Roman"/>
                <w:color w:val="000000"/>
                <w:kern w:val="0"/>
                <w:sz w:val="20"/>
                <w:szCs w:val="20"/>
                <w:lang w:eastAsia="en-US"/>
              </w:rPr>
              <w:t xml:space="preserve">[HCM] </w:t>
            </w:r>
            <w:r>
              <w:rPr>
                <w:rFonts w:ascii="Times New Roman" w:eastAsia="Times New Roman" w:hAnsi="Times New Roman" w:cs="Times New Roman"/>
                <w:color w:val="000000"/>
                <w:kern w:val="0"/>
                <w:sz w:val="20"/>
                <w:szCs w:val="20"/>
                <w:lang w:eastAsia="en-US"/>
              </w:rPr>
              <w:t>Phê duyệt đơn đăng ký nghỉ của nhân viên [MNV- Username- Họ tên]</w:t>
            </w:r>
          </w:p>
          <w:p w14:paraId="73A1974F" w14:textId="77777777"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Body:</w:t>
            </w:r>
          </w:p>
          <w:p w14:paraId="3BC7F980" w14:textId="77777777"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Gửi [Anh/ chị] [Họ đệm] [Tên],</w:t>
            </w:r>
          </w:p>
          <w:p w14:paraId="04AC7685" w14:textId="77777777"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[Anh/ chị] nhận được yêu cầu phê duyệt đơn đăng ký nghỉ của nhân viên [MNV- Username- Họ tên], anh chị vui lòng truy cập đường dẫn sau để phê duyệt.</w:t>
            </w:r>
          </w:p>
          <w:p w14:paraId="38957766" w14:textId="09E162F1" w:rsidR="0070200E" w:rsidRDefault="0070200E" w:rsidP="007F2C08">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[URL- dẫn đến trang danh sách phê duyệt].</w:t>
            </w:r>
          </w:p>
          <w:p w14:paraId="2990DE32" w14:textId="77777777" w:rsidR="0070200E" w:rsidRDefault="0070200E" w:rsidP="0070200E">
            <w:pPr>
              <w:pStyle w:val="paragraph"/>
              <w:spacing w:before="0" w:beforeAutospacing="0" w:after="0" w:afterAutospacing="0"/>
              <w:textAlignment w:val="baseline"/>
              <w:rPr>
                <w:rStyle w:val="normaltextrun"/>
                <w:rFonts w:eastAsiaTheme="majorEastAsia"/>
                <w:color w:val="000000"/>
                <w:sz w:val="20"/>
                <w:szCs w:val="20"/>
              </w:rPr>
            </w:pPr>
          </w:p>
          <w:p w14:paraId="7EE0AB91" w14:textId="2F8C0462" w:rsidR="0070200E" w:rsidRPr="00D625A5" w:rsidRDefault="0070200E" w:rsidP="0070200E">
            <w:pPr>
              <w:pStyle w:val="paragraph"/>
              <w:spacing w:before="0" w:beforeAutospacing="0" w:after="0" w:afterAutospacing="0"/>
              <w:textAlignment w:val="baseline"/>
              <w:rPr>
                <w:sz w:val="20"/>
                <w:szCs w:val="20"/>
              </w:rPr>
            </w:pPr>
            <w:r w:rsidRPr="00D625A5">
              <w:rPr>
                <w:rStyle w:val="normaltextrun"/>
                <w:rFonts w:eastAsiaTheme="majorEastAsia"/>
                <w:color w:val="000000"/>
                <w:sz w:val="20"/>
                <w:szCs w:val="20"/>
              </w:rPr>
              <w:t>Trân trọng cảm ơn.</w:t>
            </w:r>
            <w:r w:rsidRPr="00D625A5">
              <w:rPr>
                <w:rStyle w:val="eop"/>
                <w:rFonts w:eastAsiaTheme="majorEastAsia"/>
                <w:color w:val="000000"/>
                <w:sz w:val="20"/>
                <w:szCs w:val="20"/>
              </w:rPr>
              <w:t> </w:t>
            </w:r>
          </w:p>
          <w:p w14:paraId="0CCE4E1F" w14:textId="35A8FFA7" w:rsidR="0070200E" w:rsidRPr="0070200E" w:rsidRDefault="0070200E" w:rsidP="0070200E">
            <w:pPr>
              <w:pStyle w:val="paragraph"/>
              <w:spacing w:before="0" w:beforeAutospacing="0" w:after="0" w:afterAutospacing="0"/>
              <w:textAlignment w:val="baseline"/>
              <w:rPr>
                <w:sz w:val="20"/>
                <w:szCs w:val="20"/>
              </w:rPr>
            </w:pPr>
            <w:r w:rsidRPr="00D625A5">
              <w:rPr>
                <w:rStyle w:val="normaltextrun"/>
                <w:rFonts w:eastAsiaTheme="majorEastAsia"/>
                <w:color w:val="000000"/>
                <w:sz w:val="20"/>
                <w:szCs w:val="20"/>
              </w:rPr>
              <w:t>P/S: Email nay được gửi tự động từ HCM</w:t>
            </w:r>
            <w:r>
              <w:rPr>
                <w:rStyle w:val="normaltextrun"/>
                <w:rFonts w:eastAsiaTheme="majorEastAsia"/>
                <w:color w:val="000000"/>
                <w:sz w:val="20"/>
                <w:szCs w:val="20"/>
              </w:rPr>
              <w:t>, vui lòng không reply.</w:t>
            </w:r>
          </w:p>
        </w:tc>
      </w:tr>
    </w:tbl>
    <w:p w14:paraId="7C58EC88" w14:textId="77777777" w:rsidR="00FE200D" w:rsidRPr="00D625A5" w:rsidRDefault="00FE200D" w:rsidP="00FE200D">
      <w:pP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7A7723E6" w14:textId="77777777" w:rsidR="00FE200D" w:rsidRPr="00D625A5" w:rsidRDefault="00FE200D" w:rsidP="00FE200D">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màn hình</w:t>
      </w:r>
    </w:p>
    <w:p w14:paraId="47A9308E" w14:textId="1608D15A" w:rsidR="00FE200D" w:rsidRPr="00D625A5" w:rsidRDefault="00FE200D" w:rsidP="00FE200D">
      <w:pPr>
        <w:rPr>
          <w:rFonts w:ascii="Times New Roman" w:eastAsia="Times New Roman" w:hAnsi="Times New Roman" w:cs="Times New Roman"/>
          <w:i/>
          <w:sz w:val="20"/>
          <w:szCs w:val="20"/>
        </w:rPr>
      </w:pPr>
      <w:r w:rsidRPr="00D625A5">
        <w:rPr>
          <w:rFonts w:ascii="Times New Roman" w:eastAsia="Times New Roman" w:hAnsi="Times New Roman" w:cs="Times New Roman"/>
          <w:i/>
          <w:sz w:val="20"/>
          <w:szCs w:val="20"/>
        </w:rPr>
        <w:t>Bảng mô tả chi tiết các thành phần</w:t>
      </w:r>
    </w:p>
    <w:p w14:paraId="6B542DE1" w14:textId="6FDADF9D" w:rsidR="000C02C3" w:rsidRPr="00D625A5" w:rsidRDefault="000D793F" w:rsidP="00FE200D">
      <w:pPr>
        <w:rPr>
          <w:rFonts w:ascii="Times New Roman" w:eastAsia="Times New Roman" w:hAnsi="Times New Roman" w:cs="Times New Roman"/>
          <w:i/>
          <w:sz w:val="20"/>
          <w:szCs w:val="20"/>
        </w:rPr>
      </w:pPr>
      <w:r w:rsidRPr="00D625A5">
        <w:rPr>
          <w:rFonts w:ascii="Times New Roman" w:eastAsia="Times New Roman" w:hAnsi="Times New Roman" w:cs="Times New Roman"/>
          <w:i/>
          <w:noProof/>
          <w:sz w:val="20"/>
          <w:szCs w:val="20"/>
          <w:lang w:eastAsia="en-US"/>
        </w:rPr>
        <w:drawing>
          <wp:inline distT="0" distB="0" distL="0" distR="0" wp14:anchorId="3AC16A52" wp14:editId="6D848A4D">
            <wp:extent cx="5943600" cy="340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 nghỉ ca nhan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27717419" w14:textId="77777777" w:rsidR="000C02C3" w:rsidRPr="00D625A5" w:rsidRDefault="000C02C3" w:rsidP="00FE200D">
      <w:pPr>
        <w:rPr>
          <w:rFonts w:ascii="Times New Roman" w:eastAsia="Times New Roman" w:hAnsi="Times New Roman" w:cs="Times New Roman"/>
          <w:i/>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609"/>
        <w:gridCol w:w="1144"/>
        <w:gridCol w:w="1148"/>
        <w:gridCol w:w="732"/>
        <w:gridCol w:w="705"/>
        <w:gridCol w:w="931"/>
        <w:gridCol w:w="4321"/>
      </w:tblGrid>
      <w:tr w:rsidR="00180FA2" w:rsidRPr="00D625A5" w14:paraId="27A2F191" w14:textId="77777777" w:rsidTr="00066AF0">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10686B29"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10E3B02E"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Tên trường</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9EA959A"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779F3F7"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6C90F4FD"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101378D6"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 xml:space="preserve">Giá trị mặc </w:t>
            </w:r>
            <w:r w:rsidRPr="00D625A5">
              <w:rPr>
                <w:rFonts w:ascii="Times New Roman" w:eastAsia="Times New Roman" w:hAnsi="Times New Roman" w:cs="Times New Roman"/>
                <w:b/>
                <w:bCs/>
                <w:color w:val="000000"/>
                <w:kern w:val="0"/>
                <w:sz w:val="20"/>
                <w:szCs w:val="20"/>
                <w:lang w:eastAsia="en-US"/>
              </w:rPr>
              <w:lastRenderedPageBreak/>
              <w:t>định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560F6502"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lastRenderedPageBreak/>
              <w:t>Mô tả/ Hiệu lực/ Thông tin</w:t>
            </w:r>
          </w:p>
        </w:tc>
      </w:tr>
      <w:tr w:rsidR="00180FA2" w:rsidRPr="00D625A5" w14:paraId="4B338D1F"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3312DBAE" w14:textId="4EEC82B3" w:rsidR="00066AF0" w:rsidRPr="00D625A5" w:rsidRDefault="0031395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75828410" w14:textId="10D0E36D"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Loại nghỉ</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B11628F" w14:textId="5397DD2D"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Combobox</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54FECE75"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E43356C" w14:textId="77777777" w:rsidR="00066AF0" w:rsidRPr="00D625A5" w:rsidRDefault="00066AF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03653EB0" w14:textId="77777777" w:rsidR="00066AF0" w:rsidRPr="00D625A5" w:rsidRDefault="00066AF0" w:rsidP="00066AF0">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Không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AC4511D" w14:textId="77777777" w:rsidR="00066AF0" w:rsidRPr="00D625A5" w:rsidRDefault="00D625A5" w:rsidP="00D625A5">
            <w:pPr>
              <w:pStyle w:val="ListParagraph"/>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Là trường thông tin bắt buộc</w:t>
            </w:r>
          </w:p>
          <w:p w14:paraId="055FE728" w14:textId="20D6AAB5" w:rsidR="00D625A5" w:rsidRPr="00D625A5" w:rsidRDefault="00D625A5" w:rsidP="00D625A5">
            <w:pPr>
              <w:pStyle w:val="ListParagraph"/>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Các giá trị: Loại nghỉ được cấu hình dưới DB, hiển thị theo thứ tự rank từ nhỏ đến lớn. Chỉ hiển thị các loại nghỉ phù hợp với nhân viên tạo đơn.</w:t>
            </w:r>
          </w:p>
        </w:tc>
      </w:tr>
      <w:tr w:rsidR="00180FA2" w:rsidRPr="00D625A5" w14:paraId="6CBDE58A"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13B9C2D2" w14:textId="6F585279" w:rsidR="00066AF0" w:rsidRPr="00D625A5" w:rsidRDefault="00313950"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58739C9F" w14:textId="20E4AEAB"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Xem chi tiết thông tin nghỉ</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664C71A7" w14:textId="4FDC3957" w:rsidR="00066AF0" w:rsidRPr="00D625A5" w:rsidRDefault="000D793F" w:rsidP="000D793F">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Hyperlink</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DB0F11B" w14:textId="4110D52E"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81E5FB1" w14:textId="13621DF4"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049DCB2" w14:textId="4F817C98" w:rsidR="00066AF0" w:rsidRPr="00D625A5" w:rsidRDefault="000D793F" w:rsidP="000D793F">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954A210" w14:textId="77777777" w:rsidR="00066AF0" w:rsidRPr="00D625A5" w:rsidRDefault="00D625A5" w:rsidP="00D625A5">
            <w:pPr>
              <w:pStyle w:val="ListParagraph"/>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Có chức năng xem các ngày nghỉ được phép đăng ký tương ứng với mỗi loại nghỉ.</w:t>
            </w:r>
          </w:p>
          <w:p w14:paraId="1CA478E0" w14:textId="2F63020D" w:rsidR="00D625A5" w:rsidRPr="00D625A5" w:rsidRDefault="00D625A5" w:rsidP="00D625A5">
            <w:pPr>
              <w:pStyle w:val="ListParagraph"/>
              <w:widowControl/>
              <w:numPr>
                <w:ilvl w:val="0"/>
                <w:numId w:val="2"/>
              </w:numPr>
              <w:pBdr>
                <w:top w:val="nil"/>
                <w:left w:val="nil"/>
                <w:bottom w:val="nil"/>
                <w:right w:val="nil"/>
                <w:between w:val="nil"/>
              </w:pBdr>
              <w:spacing w:before="120"/>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Khi click vào hệ thống hiển thị popup xem thông tin về số ngày nghỉ của mỗi loại nghỉ.</w:t>
            </w:r>
          </w:p>
        </w:tc>
      </w:tr>
      <w:tr w:rsidR="00180FA2" w:rsidRPr="00D625A5" w14:paraId="31D63A62"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4C1BD9DD" w14:textId="02B1B6FA" w:rsidR="00066AF0" w:rsidRPr="00D625A5" w:rsidRDefault="00C12B4C"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6381E181" w14:textId="0A85C0F5"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Thời gian nghỉ/Từ ngày</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08B4F320" w14:textId="26C234B8"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Date chooser</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0DFBD43" w14:textId="35F49362" w:rsidR="00066AF0" w:rsidRPr="00D625A5" w:rsidRDefault="00143ADB"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26C7461" w14:textId="7704F828" w:rsidR="00066AF0" w:rsidRPr="00D625A5" w:rsidRDefault="000D793F" w:rsidP="00066AF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55B97A30" w14:textId="3129AA2A" w:rsidR="00066AF0" w:rsidRPr="00D625A5" w:rsidRDefault="00143ADB" w:rsidP="00066AF0">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Không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5E7490E" w14:textId="77777777" w:rsidR="00066AF0"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Là trường thông tin bắt buộc</w:t>
            </w:r>
          </w:p>
          <w:p w14:paraId="5D8AC7A1" w14:textId="77777777" w:rsidR="00D625A5" w:rsidRP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Maxlength: 10, chỉ nhập số và “/”</w:t>
            </w:r>
          </w:p>
          <w:p w14:paraId="301952D1" w14:textId="77777777" w:rsidR="00D625A5" w:rsidRP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Định dạng dd/mm/yyyy. </w:t>
            </w:r>
          </w:p>
          <w:p w14:paraId="4791722E" w14:textId="568AE1E8" w:rsidR="00D625A5"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sz w:val="20"/>
                <w:szCs w:val="20"/>
              </w:rPr>
              <w:t>Nhập ddmmyyyy tự nhận diện thành dd/mm/yyyy</w:t>
            </w:r>
          </w:p>
        </w:tc>
      </w:tr>
      <w:tr w:rsidR="00D625A5" w:rsidRPr="00D625A5" w14:paraId="06E792F5"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028A9C1E" w14:textId="09006276"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4</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A93EE90" w14:textId="3F718E2D"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Thời gian nghỉ/ Đến ngày</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833BE9E" w14:textId="029D453A"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Date chooser</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42475A3" w14:textId="7777777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75C1B791" w14:textId="71489C43"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3AC2F36" w14:textId="77777777" w:rsidR="00D625A5" w:rsidRPr="00D625A5" w:rsidRDefault="00D625A5" w:rsidP="00D625A5">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Không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05482505" w14:textId="77777777" w:rsidR="00D625A5"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Là trường thông tin bắt buộc</w:t>
            </w:r>
          </w:p>
          <w:p w14:paraId="3BC0D442" w14:textId="77777777" w:rsidR="00D625A5" w:rsidRP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Maxlength: 10, chỉ nhập số và “/”</w:t>
            </w:r>
          </w:p>
          <w:p w14:paraId="271F6435" w14:textId="77777777" w:rsid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 xml:space="preserve">Định dạng dd/mm/yyyy. </w:t>
            </w:r>
          </w:p>
          <w:p w14:paraId="0839AD65" w14:textId="77777777" w:rsid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Nhập ddmmyyyy tự nhận diện thành dd/mm/yyyy</w:t>
            </w:r>
          </w:p>
          <w:p w14:paraId="3E1A02BB" w14:textId="7BA4A43C" w:rsidR="00D625A5" w:rsidRPr="00D625A5" w:rsidRDefault="00D625A5" w:rsidP="00D625A5">
            <w:pPr>
              <w:widowControl/>
              <w:numPr>
                <w:ilvl w:val="0"/>
                <w:numId w:val="2"/>
              </w:numPr>
              <w:pBdr>
                <w:top w:val="nil"/>
                <w:left w:val="nil"/>
                <w:bottom w:val="nil"/>
                <w:right w:val="nil"/>
                <w:between w:val="nil"/>
              </w:pBdr>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Đến ngày &gt;= từ ngày.</w:t>
            </w:r>
          </w:p>
        </w:tc>
      </w:tr>
      <w:tr w:rsidR="00D625A5" w:rsidRPr="00D625A5" w14:paraId="625F8D6C" w14:textId="77777777" w:rsidTr="00F23E25">
        <w:tc>
          <w:tcPr>
            <w:tcW w:w="0" w:type="auto"/>
            <w:gridSpan w:val="7"/>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5300D7B1" w14:textId="70A041BF" w:rsidR="00D625A5" w:rsidRPr="00D625A5" w:rsidRDefault="00D625A5" w:rsidP="00D625A5">
            <w:pPr>
              <w:widowControl/>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Table chọn buổi nghỉ</w:t>
            </w:r>
          </w:p>
        </w:tc>
      </w:tr>
      <w:tr w:rsidR="00D625A5" w:rsidRPr="00D625A5" w14:paraId="03B8BCB5"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437F1508" w14:textId="44825ADB" w:rsidR="00D625A5" w:rsidRPr="00D625A5" w:rsidRDefault="00D625A5" w:rsidP="00D625A5">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D56B5AF" w14:textId="1FF5DCD1"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Ngày</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284FC5B" w14:textId="484DDA3F"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Label</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2D1D340" w14:textId="487B52D0"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6A20DD4" w14:textId="04572FAE"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1F944C0" w14:textId="529B7AA1"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2CF3F36" w14:textId="0AD2653C" w:rsidR="00D625A5"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Tự sinh theo khoảng thời gian từ ngày đến ngày</w:t>
            </w:r>
          </w:p>
        </w:tc>
      </w:tr>
      <w:tr w:rsidR="00D625A5" w:rsidRPr="00D625A5" w14:paraId="1BD06EEE"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612C272C" w14:textId="57E455E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5E79E65" w14:textId="06C31656"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Buổi</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1B4799C" w14:textId="6E1AC960"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Combobox</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3AA2553" w14:textId="63B40650"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16697DB" w14:textId="1341EF0C"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7DC5099" w14:textId="5BBCDAA2"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“Cả ngày”</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3A0CE596" w14:textId="17EFA416" w:rsidR="00D625A5"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Các giá trị: Cả ngày, buổi sáng, buổi chiều</w:t>
            </w:r>
          </w:p>
        </w:tc>
      </w:tr>
      <w:tr w:rsidR="00D625A5" w:rsidRPr="00D625A5" w14:paraId="145BC8DA"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263C6639" w14:textId="6DC070A8"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62A504D" w14:textId="4258A5BC"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Số ngày nghỉ</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05791A2" w14:textId="45705D5C"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Label</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A7AD0D6" w14:textId="02BA6C31"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4AA8B8A" w14:textId="44D53824"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DB81940" w14:textId="42D79A97"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AADB093" w14:textId="6D35CCB9" w:rsidR="00D625A5" w:rsidRPr="00D625A5" w:rsidRDefault="00D625A5" w:rsidP="00D625A5">
            <w:pPr>
              <w:pStyle w:val="ListParagraph"/>
              <w:widowControl/>
              <w:numPr>
                <w:ilvl w:val="0"/>
                <w:numId w:val="2"/>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 xml:space="preserve">Tự nhảy theo quy tắc: </w:t>
            </w:r>
            <w:r w:rsidRPr="00D625A5">
              <w:rPr>
                <w:rFonts w:ascii="Times New Roman" w:eastAsia="Times New Roman" w:hAnsi="Times New Roman" w:cs="Times New Roman"/>
                <w:color w:val="000000"/>
                <w:kern w:val="0"/>
                <w:sz w:val="20"/>
                <w:szCs w:val="20"/>
                <w:lang w:eastAsia="en-US"/>
              </w:rPr>
              <w:br/>
              <w:t>Cả ngày =1</w:t>
            </w:r>
            <w:r w:rsidRPr="00D625A5">
              <w:rPr>
                <w:rFonts w:ascii="Times New Roman" w:eastAsia="Times New Roman" w:hAnsi="Times New Roman" w:cs="Times New Roman"/>
                <w:color w:val="000000"/>
                <w:kern w:val="0"/>
                <w:sz w:val="20"/>
                <w:szCs w:val="20"/>
                <w:lang w:eastAsia="en-US"/>
              </w:rPr>
              <w:br/>
              <w:t>Buổi sáng/ Buổi chiều = 0.5</w:t>
            </w:r>
          </w:p>
        </w:tc>
      </w:tr>
      <w:tr w:rsidR="00D625A5" w:rsidRPr="00D625A5" w14:paraId="47FC9132"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1D5F08F2" w14:textId="7BE2E35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8</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1E6FD82" w14:textId="6ED62885" w:rsidR="00D625A5" w:rsidRPr="00D625A5" w:rsidRDefault="00D625A5" w:rsidP="00D625A5">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Tổng số ngày nghỉ</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5985D02" w14:textId="5E78F5EC"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Lable</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1350E6F" w14:textId="3802BCDB"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B77AA25" w14:textId="5C13F84C"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8C6FD9E" w14:textId="0529542E"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4FC8EBB" w14:textId="13384E70" w:rsidR="00D625A5" w:rsidRPr="00D625A5" w:rsidRDefault="00D625A5" w:rsidP="00D625A5">
            <w:pPr>
              <w:widowControl/>
              <w:numPr>
                <w:ilvl w:val="0"/>
                <w:numId w:val="36"/>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Hệ thống tự tính số ngày nghỉ sau khi nhân viên nhập ngày và chọn buổi sáng, buổi chiều ,cả ngày</w:t>
            </w:r>
          </w:p>
        </w:tc>
      </w:tr>
      <w:tr w:rsidR="00D625A5" w:rsidRPr="00D625A5" w14:paraId="49AF7DD4"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530564FD" w14:textId="62D9ACB6"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9</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1002923" w14:textId="2C5A4578"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Tổng số ngày nghỉ liên tục</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E36D46B" w14:textId="0718758D"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kern w:val="0"/>
                <w:sz w:val="20"/>
                <w:szCs w:val="20"/>
                <w:lang w:eastAsia="en-US"/>
              </w:rPr>
              <w:t>Lable</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87FE942" w14:textId="664AF389"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E246164" w14:textId="60B03A66"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4B9200E" w14:textId="6F40C8BA"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D0F940D" w14:textId="344BF0B0"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Hệ thống tự tính số ngày nghỉ liên tiếp sau khi check có đơn cùng loại nào có end date = start date của đơn mới -1 không.</w:t>
            </w:r>
          </w:p>
        </w:tc>
      </w:tr>
      <w:tr w:rsidR="00D625A5" w:rsidRPr="00D625A5" w14:paraId="39CAF099"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2E44CB31" w14:textId="16E32265"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10</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033D571" w14:textId="6A32FF32"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Lý do nghỉ</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F902431" w14:textId="7BCB0A8C"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Text area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7C96B54" w14:textId="1A5AE4A7"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5275559" w14:textId="07F471C2"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31021D63" w14:textId="30141D99"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Không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392E2194" w14:textId="179FDEB3"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Nhân viên nhập lý di nghỉ</w:t>
            </w:r>
          </w:p>
        </w:tc>
      </w:tr>
      <w:tr w:rsidR="00D625A5" w:rsidRPr="00D625A5" w14:paraId="0F9FFA23"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5F9E506C" w14:textId="2096C2ED"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11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780207D" w14:textId="3734861F"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Cấp phê duyệt</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696B52C5" w14:textId="54D5820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Label</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55336F7" w14:textId="01C842B1"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470950B" w14:textId="7AB327C9"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E12B5BE" w14:textId="460A3FA9"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ED2FF7B" w14:textId="38699F70"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Hệ thống tự động xác định luồng phê duyệt và hiển thị theo dạng:</w:t>
            </w:r>
            <w:r w:rsidRPr="00D625A5">
              <w:rPr>
                <w:rFonts w:ascii="Times New Roman" w:eastAsia="Times New Roman" w:hAnsi="Times New Roman" w:cs="Times New Roman"/>
                <w:color w:val="000000"/>
                <w:kern w:val="0"/>
                <w:sz w:val="20"/>
                <w:szCs w:val="20"/>
                <w:lang w:eastAsia="en-US"/>
              </w:rPr>
              <w:br/>
              <w:t>Cấp phê duyệt 1 -&gt; Cấp phê duyệt -&gt;…-&gt; Cấp phê duyệt cuối.</w:t>
            </w:r>
          </w:p>
        </w:tc>
      </w:tr>
      <w:tr w:rsidR="00D625A5" w:rsidRPr="00D625A5" w14:paraId="0F542E0A"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172C0870" w14:textId="4A14F046"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F4C7C4B" w14:textId="3EA8E0F6"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Gửi duyệt</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449074A" w14:textId="0F4A220B"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0A964A6" w14:textId="16A7EC64"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D86E1B5" w14:textId="0B2BC730"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3A8DDFCE" w14:textId="052CE43D"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F4E1C1B" w14:textId="309DEA4D"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 chức năng gửi yêu cầu phê duyệt đăng ký nghỉ</w:t>
            </w:r>
          </w:p>
          <w:p w14:paraId="6FCFBB5F" w14:textId="5DDB556A"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Khi click vào hệ thống đóng màn hình Thêm mới/ cập nhập và quay lại màn hình hiển thị danh sách đơn nghỉ việc cá nhân, hiển thị trạng thái chờ phê duyệt.</w:t>
            </w:r>
          </w:p>
        </w:tc>
      </w:tr>
      <w:tr w:rsidR="00D625A5" w:rsidRPr="00D625A5" w14:paraId="47AD9132"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091D3A7D" w14:textId="0E8A636C"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159823C" w14:textId="7640A34B"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Lưu</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1E613D0" w14:textId="44C8D684"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1292C824" w14:textId="67DA5021"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2414BBB0" w14:textId="3D40FB73" w:rsidR="00D625A5" w:rsidRPr="00D625A5" w:rsidRDefault="00D625A5" w:rsidP="00D625A5">
            <w:pPr>
              <w:widowControl/>
              <w:spacing w:before="120"/>
              <w:jc w:val="center"/>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A7101AA" w14:textId="00FB2F1E" w:rsidR="00D625A5" w:rsidRPr="00D625A5" w:rsidRDefault="00D625A5" w:rsidP="00D625A5">
            <w:pPr>
              <w:widowControl/>
              <w:spacing w:before="120"/>
              <w:jc w:val="left"/>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55A4E1EF" w14:textId="77777777"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 chức năng lưu bản nháp</w:t>
            </w:r>
          </w:p>
          <w:p w14:paraId="6C59AF78" w14:textId="0D50BC26"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Khi click hệ thống lưu lại thông tin đã nhập không check required và quay lại hiển thị màn hình danh sách đăng ký nghỉ cá nhân.</w:t>
            </w:r>
          </w:p>
        </w:tc>
      </w:tr>
      <w:tr w:rsidR="00D625A5" w:rsidRPr="00D625A5" w14:paraId="213EFE9A" w14:textId="77777777" w:rsidTr="00066AF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5BF028E1" w14:textId="30613342"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75D1948" w14:textId="09CBDF8A"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Đóng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99F94F5" w14:textId="7777777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A223E84" w14:textId="77777777"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EC51AAE" w14:textId="79B40B8B" w:rsidR="00D625A5" w:rsidRPr="00D625A5" w:rsidRDefault="00D625A5" w:rsidP="00D625A5">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7A9D5F0C" w14:textId="77777777" w:rsidR="00D625A5" w:rsidRPr="00D625A5" w:rsidRDefault="00D625A5" w:rsidP="00D625A5">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6CA7E34" w14:textId="77777777"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 chức năng hủy việc Thêm/cập nhật</w:t>
            </w:r>
          </w:p>
          <w:p w14:paraId="7643C73A" w14:textId="40B59EAF" w:rsidR="00D625A5" w:rsidRPr="00D625A5" w:rsidRDefault="00D625A5" w:rsidP="00D625A5">
            <w:pPr>
              <w:widowControl/>
              <w:numPr>
                <w:ilvl w:val="0"/>
                <w:numId w:val="37"/>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Khi click vào hệ thống đóng màn hình Thêm/cập nhật và quay lại màn hình hiển thị danh sách đơn nghỉ việc cá nhân</w:t>
            </w:r>
          </w:p>
        </w:tc>
      </w:tr>
    </w:tbl>
    <w:p w14:paraId="18E73208" w14:textId="72D32DFB" w:rsidR="00F839D7" w:rsidRPr="00D625A5" w:rsidRDefault="00F839D7" w:rsidP="00F839D7">
      <w:pPr>
        <w:rPr>
          <w:rFonts w:ascii="Times New Roman" w:hAnsi="Times New Roman" w:cs="Times New Roman"/>
          <w:sz w:val="20"/>
          <w:szCs w:val="20"/>
        </w:rPr>
      </w:pPr>
    </w:p>
    <w:p w14:paraId="1F280FEE" w14:textId="2037DC32" w:rsidR="00983EDE" w:rsidRPr="00D625A5" w:rsidRDefault="0021449F" w:rsidP="00983EDE">
      <w:pPr>
        <w:pStyle w:val="Heading4"/>
        <w:numPr>
          <w:ilvl w:val="3"/>
          <w:numId w:val="3"/>
        </w:numPr>
        <w:rPr>
          <w:rFonts w:ascii="Times New Roman" w:eastAsia="Times New Roman" w:hAnsi="Times New Roman" w:cs="Times New Roman"/>
        </w:rPr>
      </w:pPr>
      <w:r w:rsidRPr="00D625A5">
        <w:rPr>
          <w:rFonts w:ascii="Times New Roman" w:eastAsia="Times New Roman" w:hAnsi="Times New Roman" w:cs="Times New Roman"/>
        </w:rPr>
        <w:lastRenderedPageBreak/>
        <w:t>UC_TMS_AFL_01</w:t>
      </w:r>
      <w:r w:rsidRPr="00D625A5">
        <w:rPr>
          <w:rFonts w:ascii="Times New Roman" w:eastAsia="Times New Roman" w:hAnsi="Times New Roman" w:cs="Times New Roman"/>
          <w:lang w:val="en-US"/>
        </w:rPr>
        <w:t>_03</w:t>
      </w:r>
      <w:r w:rsidR="00983EDE" w:rsidRPr="00D625A5">
        <w:rPr>
          <w:rFonts w:ascii="Times New Roman" w:eastAsia="Times New Roman" w:hAnsi="Times New Roman" w:cs="Times New Roman"/>
        </w:rPr>
        <w:t xml:space="preserve">: </w:t>
      </w:r>
      <w:r w:rsidR="00983EDE" w:rsidRPr="00D625A5">
        <w:rPr>
          <w:rFonts w:ascii="Times New Roman" w:eastAsia="Times New Roman" w:hAnsi="Times New Roman" w:cs="Times New Roman"/>
          <w:lang w:val="en-US"/>
        </w:rPr>
        <w:t>Xem chi tiết đơn xin nghỉ cá nhân</w:t>
      </w:r>
    </w:p>
    <w:p w14:paraId="5EF7D55B" w14:textId="77777777" w:rsidR="00983EDE" w:rsidRPr="00D625A5" w:rsidRDefault="00983EDE" w:rsidP="00983EDE">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Use Case</w:t>
      </w: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6949"/>
      </w:tblGrid>
      <w:tr w:rsidR="00983EDE" w:rsidRPr="00D625A5" w14:paraId="04A64C41"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64C0F13A" w14:textId="77777777" w:rsidR="00983EDE" w:rsidRPr="00D625A5" w:rsidRDefault="00983EDE"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Use case ID</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vAlign w:val="center"/>
          </w:tcPr>
          <w:p w14:paraId="58F330DC" w14:textId="78F6F494" w:rsidR="00983EDE" w:rsidRPr="00D625A5" w:rsidRDefault="0021449F"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UC_TMS_AFL_01_03</w:t>
            </w:r>
            <w:r w:rsidR="00983EDE" w:rsidRPr="00D625A5">
              <w:rPr>
                <w:rFonts w:ascii="Times New Roman" w:eastAsia="Times New Roman" w:hAnsi="Times New Roman" w:cs="Times New Roman"/>
                <w:sz w:val="20"/>
                <w:szCs w:val="20"/>
              </w:rPr>
              <w:t>: Xem chi tiết đơn xin nghỉ cá nhân</w:t>
            </w:r>
          </w:p>
        </w:tc>
      </w:tr>
      <w:tr w:rsidR="00983EDE" w:rsidRPr="00D625A5" w14:paraId="7641B8DE" w14:textId="77777777" w:rsidTr="00815EBA">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7AC81567" w14:textId="77777777" w:rsidR="00983EDE" w:rsidRPr="00D625A5" w:rsidRDefault="00983EDE"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Use case name</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tcPr>
          <w:p w14:paraId="68EA0EAC" w14:textId="60D9FB1E"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Xem chi tiết đơn xin nghỉ cá nhân</w:t>
            </w:r>
          </w:p>
        </w:tc>
      </w:tr>
      <w:tr w:rsidR="00983EDE" w:rsidRPr="00D625A5" w14:paraId="16724A1E"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E1B6D" w14:textId="77777777"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Description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F4F0B52" w14:textId="45200B1F"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Người dùng Xem chi tiết đơn xin nghỉ cá nhân</w:t>
            </w:r>
          </w:p>
        </w:tc>
      </w:tr>
      <w:tr w:rsidR="00983EDE" w:rsidRPr="00D625A5" w14:paraId="2ECE9F63"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922828" w14:textId="77777777"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Actor</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71B5668" w14:textId="77777777"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Nhân viên</w:t>
            </w:r>
          </w:p>
        </w:tc>
      </w:tr>
      <w:tr w:rsidR="00983EDE" w:rsidRPr="00D625A5" w14:paraId="5344512E"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55701" w14:textId="77777777" w:rsidR="00983EDE" w:rsidRPr="00D625A5" w:rsidRDefault="00983EDE" w:rsidP="00815EBA">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 xml:space="preserve">Trigger  </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8A7AA7C" w14:textId="1F1E98C8" w:rsidR="00983EDE" w:rsidRPr="00D625A5" w:rsidRDefault="00983EDE"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User click button xem</w:t>
            </w:r>
          </w:p>
        </w:tc>
      </w:tr>
      <w:tr w:rsidR="00983EDE" w:rsidRPr="00D625A5" w14:paraId="15D4635C"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B2E8B" w14:textId="77777777" w:rsidR="00983EDE" w:rsidRPr="00D625A5" w:rsidRDefault="00983EDE"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Pre-condition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F658CB9" w14:textId="501EA76E" w:rsidR="00983EDE" w:rsidRPr="00D625A5" w:rsidRDefault="00983EDE" w:rsidP="00815EBA">
            <w:pPr>
              <w:spacing w:before="120"/>
              <w:rPr>
                <w:rFonts w:ascii="Times New Roman" w:eastAsia="Times New Roman" w:hAnsi="Times New Roman" w:cs="Times New Roman"/>
                <w:color w:val="000000"/>
                <w:sz w:val="20"/>
                <w:szCs w:val="20"/>
              </w:rPr>
            </w:pPr>
            <w:r w:rsidRPr="00D625A5">
              <w:rPr>
                <w:rFonts w:ascii="Times New Roman" w:eastAsia="Times New Roman" w:hAnsi="Times New Roman" w:cs="Times New Roman"/>
                <w:color w:val="000000"/>
                <w:sz w:val="20"/>
                <w:szCs w:val="20"/>
              </w:rPr>
              <w:t>User đ</w:t>
            </w:r>
            <w:r w:rsidR="009519CC" w:rsidRPr="00D625A5">
              <w:rPr>
                <w:rFonts w:ascii="Times New Roman" w:eastAsia="Times New Roman" w:hAnsi="Times New Roman" w:cs="Times New Roman"/>
                <w:color w:val="000000"/>
                <w:sz w:val="20"/>
                <w:szCs w:val="20"/>
              </w:rPr>
              <w:t>ang ở màn hình danh sách đơn nghỉ cá nhân</w:t>
            </w:r>
          </w:p>
        </w:tc>
      </w:tr>
      <w:tr w:rsidR="00983EDE" w:rsidRPr="00D625A5" w14:paraId="4E77E734" w14:textId="77777777" w:rsidTr="00815EBA">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F48536" w14:textId="77777777" w:rsidR="00983EDE" w:rsidRPr="00D625A5" w:rsidRDefault="00983EDE" w:rsidP="00815EBA">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Post-condition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2A7125A" w14:textId="2E60125F" w:rsidR="00983EDE" w:rsidRPr="00D625A5" w:rsidRDefault="00983EDE" w:rsidP="00815EBA">
            <w:pPr>
              <w:spacing w:before="120"/>
              <w:rPr>
                <w:rFonts w:ascii="Times New Roman" w:eastAsia="Times New Roman" w:hAnsi="Times New Roman" w:cs="Times New Roman"/>
                <w:color w:val="000000"/>
                <w:sz w:val="20"/>
                <w:szCs w:val="20"/>
              </w:rPr>
            </w:pPr>
            <w:r w:rsidRPr="00D625A5">
              <w:rPr>
                <w:rFonts w:ascii="Times New Roman" w:hAnsi="Times New Roman" w:cs="Times New Roman"/>
                <w:color w:val="000000"/>
                <w:sz w:val="20"/>
                <w:szCs w:val="20"/>
              </w:rPr>
              <w:t>Hệ thống hiển thị đúng thông tin đơn xin nghỉ cá nhân</w:t>
            </w:r>
          </w:p>
        </w:tc>
      </w:tr>
      <w:tr w:rsidR="00983EDE" w:rsidRPr="00D625A5" w14:paraId="7C6ACDB5"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68ED8DEE" w14:textId="77777777" w:rsidR="00983EDE" w:rsidRPr="00D625A5" w:rsidRDefault="00983EDE"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Main Flow</w:t>
            </w:r>
          </w:p>
        </w:tc>
      </w:tr>
      <w:tr w:rsidR="00983EDE" w:rsidRPr="00D625A5" w14:paraId="796BA8C9" w14:textId="77777777" w:rsidTr="00815EBA">
        <w:tc>
          <w:tcPr>
            <w:tcW w:w="9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D1D80" w14:textId="45EDA493" w:rsidR="00983EDE" w:rsidRPr="00D625A5" w:rsidRDefault="00983EDE" w:rsidP="00983EDE">
            <w:pPr>
              <w:pStyle w:val="NormalWeb"/>
              <w:spacing w:before="120" w:beforeAutospacing="0" w:after="0" w:afterAutospacing="0"/>
              <w:rPr>
                <w:sz w:val="20"/>
                <w:szCs w:val="20"/>
              </w:rPr>
            </w:pPr>
            <w:r w:rsidRPr="00D625A5">
              <w:rPr>
                <w:color w:val="000000"/>
                <w:sz w:val="20"/>
                <w:szCs w:val="20"/>
              </w:rPr>
              <w:t>1.User click button “Xem” tại Danh sách đơn nghỉ cá nhân</w:t>
            </w:r>
          </w:p>
          <w:p w14:paraId="12704DF7" w14:textId="6D423121" w:rsidR="00983EDE" w:rsidRPr="00D625A5" w:rsidRDefault="00983EDE" w:rsidP="00983EDE">
            <w:pPr>
              <w:pStyle w:val="NormalWeb"/>
              <w:spacing w:before="120" w:beforeAutospacing="0" w:after="0" w:afterAutospacing="0"/>
              <w:rPr>
                <w:sz w:val="20"/>
                <w:szCs w:val="20"/>
              </w:rPr>
            </w:pPr>
            <w:r w:rsidRPr="00D625A5">
              <w:rPr>
                <w:color w:val="000000"/>
                <w:sz w:val="20"/>
                <w:szCs w:val="20"/>
              </w:rPr>
              <w:t>2. Hệ thống hiển thị đúng thông tin đơn nghỉ cá nhân</w:t>
            </w:r>
          </w:p>
        </w:tc>
      </w:tr>
      <w:tr w:rsidR="00983EDE" w:rsidRPr="00D625A5" w14:paraId="07C91464"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32371FBB" w14:textId="77777777" w:rsidR="00983EDE" w:rsidRPr="00D625A5" w:rsidRDefault="00983EDE"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Exceptional Flow NA</w:t>
            </w:r>
          </w:p>
        </w:tc>
      </w:tr>
      <w:tr w:rsidR="00983EDE" w:rsidRPr="00D625A5" w14:paraId="0C579D55" w14:textId="77777777" w:rsidTr="00815EBA">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481FF06F" w14:textId="77777777" w:rsidR="00983EDE" w:rsidRPr="00D625A5" w:rsidRDefault="00983EDE" w:rsidP="00815EBA">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Exceptional Flow NA</w:t>
            </w:r>
          </w:p>
        </w:tc>
      </w:tr>
    </w:tbl>
    <w:p w14:paraId="183B728A" w14:textId="77777777" w:rsidR="00983EDE" w:rsidRPr="00D625A5" w:rsidRDefault="00983EDE" w:rsidP="00983EDE">
      <w:pPr>
        <w:spacing w:after="160" w:line="256" w:lineRule="auto"/>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3BA5D580" w14:textId="77777777" w:rsidR="00983EDE" w:rsidRPr="00D625A5" w:rsidRDefault="00983EDE" w:rsidP="00983EDE">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 xml:space="preserve">Sơ đồ luồng nghiệp vụ </w:t>
      </w:r>
    </w:p>
    <w:p w14:paraId="63FC6045" w14:textId="77777777" w:rsidR="00983EDE" w:rsidRPr="00D625A5" w:rsidRDefault="00983EDE" w:rsidP="00983EDE">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Yêu cầu nghiệp vụ(Business Rules)</w:t>
      </w:r>
    </w:p>
    <w:tbl>
      <w:tblPr>
        <w:tblW w:w="0" w:type="auto"/>
        <w:tblCellMar>
          <w:top w:w="15" w:type="dxa"/>
          <w:left w:w="15" w:type="dxa"/>
          <w:bottom w:w="15" w:type="dxa"/>
          <w:right w:w="15" w:type="dxa"/>
        </w:tblCellMar>
        <w:tblLook w:val="04A0" w:firstRow="1" w:lastRow="0" w:firstColumn="1" w:lastColumn="0" w:noHBand="0" w:noVBand="1"/>
      </w:tblPr>
      <w:tblGrid>
        <w:gridCol w:w="683"/>
        <w:gridCol w:w="847"/>
        <w:gridCol w:w="7735"/>
      </w:tblGrid>
      <w:tr w:rsidR="00983EDE" w:rsidRPr="00D625A5" w14:paraId="2C228414" w14:textId="77777777" w:rsidTr="00983EDE">
        <w:trPr>
          <w:trHeight w:val="253"/>
        </w:trPr>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64062FED" w14:textId="77777777" w:rsidR="00983EDE" w:rsidRPr="00D625A5" w:rsidRDefault="00983EDE" w:rsidP="00815EBA">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5C697069" w14:textId="77777777" w:rsidR="00983EDE" w:rsidRPr="00D625A5" w:rsidRDefault="00983EDE" w:rsidP="00815EBA">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Mã BR</w:t>
            </w:r>
          </w:p>
        </w:tc>
        <w:tc>
          <w:tcPr>
            <w:tcW w:w="7735" w:type="dxa"/>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540A59C4" w14:textId="77777777" w:rsidR="00983EDE" w:rsidRPr="00D625A5" w:rsidRDefault="00983EDE" w:rsidP="00815EBA">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Mô tả</w:t>
            </w:r>
          </w:p>
        </w:tc>
      </w:tr>
      <w:tr w:rsidR="00983EDE" w:rsidRPr="00D625A5" w14:paraId="5302C6A1" w14:textId="77777777" w:rsidTr="00983EDE">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4331BEDE" w14:textId="77777777" w:rsidR="00983EDE" w:rsidRPr="00D625A5" w:rsidRDefault="00983EDE" w:rsidP="00815EBA">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66742F0D" w14:textId="77777777" w:rsidR="00983EDE" w:rsidRPr="00D625A5" w:rsidRDefault="00983EDE" w:rsidP="00815EBA">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BR01</w:t>
            </w:r>
          </w:p>
        </w:tc>
        <w:tc>
          <w:tcPr>
            <w:tcW w:w="773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3018CED0" w14:textId="77777777" w:rsidR="004E72FF" w:rsidRPr="00D625A5" w:rsidRDefault="00983EDE" w:rsidP="004E72FF">
            <w:pPr>
              <w:pStyle w:val="NormalWeb"/>
              <w:spacing w:before="120" w:beforeAutospacing="0" w:after="0" w:afterAutospacing="0"/>
              <w:jc w:val="both"/>
              <w:rPr>
                <w:b/>
                <w:bCs/>
                <w:color w:val="000000"/>
                <w:sz w:val="20"/>
                <w:szCs w:val="20"/>
              </w:rPr>
            </w:pPr>
            <w:r w:rsidRPr="00D625A5">
              <w:rPr>
                <w:b/>
                <w:bCs/>
                <w:color w:val="000000"/>
                <w:sz w:val="20"/>
                <w:szCs w:val="20"/>
              </w:rPr>
              <w:t>Quy tắc</w:t>
            </w:r>
            <w:r w:rsidR="004E72FF" w:rsidRPr="00D625A5">
              <w:rPr>
                <w:b/>
                <w:bCs/>
                <w:color w:val="000000"/>
                <w:sz w:val="20"/>
                <w:szCs w:val="20"/>
              </w:rPr>
              <w:t xml:space="preserve"> hiển thị thông tin</w:t>
            </w:r>
          </w:p>
          <w:p w14:paraId="7C650F22" w14:textId="4C0B501F" w:rsidR="004E72FF" w:rsidRPr="00D625A5" w:rsidRDefault="004E72FF" w:rsidP="004E72FF">
            <w:pPr>
              <w:pStyle w:val="NormalWeb"/>
              <w:spacing w:before="120" w:beforeAutospacing="0" w:after="0" w:afterAutospacing="0"/>
              <w:jc w:val="both"/>
              <w:rPr>
                <w:sz w:val="20"/>
                <w:szCs w:val="20"/>
              </w:rPr>
            </w:pPr>
            <w:r w:rsidRPr="00D625A5">
              <w:rPr>
                <w:sz w:val="20"/>
                <w:szCs w:val="20"/>
              </w:rPr>
              <w:t>Hiển thị các thông tin bao gồm:</w:t>
            </w:r>
          </w:p>
          <w:p w14:paraId="690D9FE2" w14:textId="61A734B3" w:rsidR="004E72FF" w:rsidRPr="00D625A5" w:rsidRDefault="004E72FF" w:rsidP="004E72FF">
            <w:pPr>
              <w:pStyle w:val="NormalWeb"/>
              <w:spacing w:before="120" w:beforeAutospacing="0" w:after="0" w:afterAutospacing="0"/>
              <w:jc w:val="both"/>
              <w:rPr>
                <w:b/>
                <w:bCs/>
                <w:sz w:val="20"/>
                <w:szCs w:val="20"/>
              </w:rPr>
            </w:pPr>
            <w:r w:rsidRPr="00D625A5">
              <w:rPr>
                <w:b/>
                <w:bCs/>
                <w:sz w:val="20"/>
                <w:szCs w:val="20"/>
              </w:rPr>
              <w:t>Thông tin nghỉ:</w:t>
            </w:r>
          </w:p>
          <w:p w14:paraId="669D9C41" w14:textId="7E385731" w:rsidR="004E72FF" w:rsidRPr="00D625A5" w:rsidRDefault="004E72FF" w:rsidP="004E72FF">
            <w:pPr>
              <w:pStyle w:val="NormalWeb"/>
              <w:numPr>
                <w:ilvl w:val="0"/>
                <w:numId w:val="2"/>
              </w:numPr>
              <w:spacing w:before="120" w:beforeAutospacing="0" w:after="0" w:afterAutospacing="0"/>
              <w:jc w:val="both"/>
              <w:rPr>
                <w:sz w:val="20"/>
                <w:szCs w:val="20"/>
              </w:rPr>
            </w:pPr>
            <w:r w:rsidRPr="00D625A5">
              <w:rPr>
                <w:sz w:val="20"/>
                <w:szCs w:val="20"/>
              </w:rPr>
              <w:t>Loại nghỉ</w:t>
            </w:r>
          </w:p>
          <w:p w14:paraId="6A0D1135" w14:textId="5275DD20" w:rsidR="004E72FF" w:rsidRPr="00D625A5" w:rsidRDefault="004E72FF" w:rsidP="004E72FF">
            <w:pPr>
              <w:pStyle w:val="NormalWeb"/>
              <w:spacing w:before="120" w:beforeAutospacing="0" w:after="0" w:afterAutospacing="0"/>
              <w:jc w:val="both"/>
              <w:rPr>
                <w:b/>
                <w:bCs/>
                <w:sz w:val="20"/>
                <w:szCs w:val="20"/>
              </w:rPr>
            </w:pPr>
            <w:r w:rsidRPr="00D625A5">
              <w:rPr>
                <w:b/>
                <w:bCs/>
                <w:sz w:val="20"/>
                <w:szCs w:val="20"/>
              </w:rPr>
              <w:t>Thời gian nghỉ</w:t>
            </w:r>
          </w:p>
          <w:p w14:paraId="0EB0E4E0" w14:textId="4A0ADD72" w:rsidR="004E72FF" w:rsidRPr="00D625A5" w:rsidRDefault="004E72FF" w:rsidP="004E72FF">
            <w:pPr>
              <w:pStyle w:val="NormalWeb"/>
              <w:numPr>
                <w:ilvl w:val="0"/>
                <w:numId w:val="2"/>
              </w:numPr>
              <w:spacing w:before="120" w:beforeAutospacing="0" w:after="0" w:afterAutospacing="0"/>
              <w:jc w:val="both"/>
              <w:rPr>
                <w:b/>
                <w:bCs/>
                <w:sz w:val="20"/>
                <w:szCs w:val="20"/>
              </w:rPr>
            </w:pPr>
            <w:r w:rsidRPr="00D625A5">
              <w:rPr>
                <w:sz w:val="20"/>
                <w:szCs w:val="20"/>
              </w:rPr>
              <w:t>Từ ngày</w:t>
            </w:r>
          </w:p>
          <w:p w14:paraId="1DDE4BA9" w14:textId="1FD7CF57" w:rsidR="004E72FF" w:rsidRPr="00D625A5" w:rsidRDefault="004E72FF" w:rsidP="004E72FF">
            <w:pPr>
              <w:pStyle w:val="NormalWeb"/>
              <w:numPr>
                <w:ilvl w:val="0"/>
                <w:numId w:val="2"/>
              </w:numPr>
              <w:spacing w:before="120" w:beforeAutospacing="0" w:after="0" w:afterAutospacing="0"/>
              <w:jc w:val="both"/>
              <w:rPr>
                <w:sz w:val="20"/>
                <w:szCs w:val="20"/>
              </w:rPr>
            </w:pPr>
            <w:r w:rsidRPr="00D625A5">
              <w:rPr>
                <w:sz w:val="20"/>
                <w:szCs w:val="20"/>
              </w:rPr>
              <w:t>Đến ngày</w:t>
            </w:r>
          </w:p>
          <w:p w14:paraId="2CFC7C63" w14:textId="4BB3CEAF" w:rsidR="004E72FF" w:rsidRPr="00D625A5" w:rsidRDefault="004E72FF" w:rsidP="004E72FF">
            <w:pPr>
              <w:pStyle w:val="NormalWeb"/>
              <w:numPr>
                <w:ilvl w:val="0"/>
                <w:numId w:val="2"/>
              </w:numPr>
              <w:spacing w:before="120" w:beforeAutospacing="0" w:after="0" w:afterAutospacing="0"/>
              <w:rPr>
                <w:sz w:val="20"/>
                <w:szCs w:val="20"/>
              </w:rPr>
            </w:pPr>
            <w:r w:rsidRPr="00D625A5">
              <w:rPr>
                <w:sz w:val="20"/>
                <w:szCs w:val="20"/>
              </w:rPr>
              <w:t>Table danh sách ngày nghỉ gồm các trường thông tin</w:t>
            </w:r>
            <w:r w:rsidRPr="00D625A5">
              <w:rPr>
                <w:sz w:val="20"/>
                <w:szCs w:val="20"/>
              </w:rPr>
              <w:br/>
              <w:t>-Ngày</w:t>
            </w:r>
            <w:r w:rsidRPr="00D625A5">
              <w:rPr>
                <w:sz w:val="20"/>
                <w:szCs w:val="20"/>
              </w:rPr>
              <w:br/>
              <w:t>-Buổi</w:t>
            </w:r>
            <w:r w:rsidRPr="00D625A5">
              <w:rPr>
                <w:sz w:val="20"/>
                <w:szCs w:val="20"/>
              </w:rPr>
              <w:br/>
              <w:t>-Số ngày nghỉ</w:t>
            </w:r>
          </w:p>
          <w:p w14:paraId="4C0CDF4C" w14:textId="5BA55010" w:rsidR="004E72FF" w:rsidRPr="00D625A5" w:rsidRDefault="004E72FF" w:rsidP="004E72FF">
            <w:pPr>
              <w:pStyle w:val="NormalWeb"/>
              <w:numPr>
                <w:ilvl w:val="0"/>
                <w:numId w:val="2"/>
              </w:numPr>
              <w:spacing w:before="120" w:beforeAutospacing="0" w:after="0" w:afterAutospacing="0"/>
              <w:rPr>
                <w:sz w:val="20"/>
                <w:szCs w:val="20"/>
              </w:rPr>
            </w:pPr>
            <w:r w:rsidRPr="00D625A5">
              <w:rPr>
                <w:sz w:val="20"/>
                <w:szCs w:val="20"/>
              </w:rPr>
              <w:t>Tổng số ngày nghỉ</w:t>
            </w:r>
          </w:p>
          <w:p w14:paraId="6FFD5B90" w14:textId="31E25954" w:rsidR="004E72FF" w:rsidRPr="00D625A5" w:rsidRDefault="004E72FF" w:rsidP="004E72FF">
            <w:pPr>
              <w:pStyle w:val="NormalWeb"/>
              <w:numPr>
                <w:ilvl w:val="0"/>
                <w:numId w:val="2"/>
              </w:numPr>
              <w:spacing w:before="120" w:beforeAutospacing="0" w:after="0" w:afterAutospacing="0"/>
              <w:rPr>
                <w:sz w:val="20"/>
                <w:szCs w:val="20"/>
              </w:rPr>
            </w:pPr>
            <w:r w:rsidRPr="00D625A5">
              <w:rPr>
                <w:sz w:val="20"/>
                <w:szCs w:val="20"/>
              </w:rPr>
              <w:t>Tổng số ngày nghỉ liên tục</w:t>
            </w:r>
          </w:p>
          <w:p w14:paraId="5389CAC0" w14:textId="6415B0A4" w:rsidR="004E72FF" w:rsidRPr="00D625A5" w:rsidRDefault="004E72FF" w:rsidP="004E72FF">
            <w:pPr>
              <w:pStyle w:val="NormalWeb"/>
              <w:numPr>
                <w:ilvl w:val="0"/>
                <w:numId w:val="2"/>
              </w:numPr>
              <w:spacing w:before="120" w:beforeAutospacing="0" w:after="0" w:afterAutospacing="0"/>
              <w:rPr>
                <w:sz w:val="20"/>
                <w:szCs w:val="20"/>
              </w:rPr>
            </w:pPr>
            <w:r w:rsidRPr="00D625A5">
              <w:rPr>
                <w:sz w:val="20"/>
                <w:szCs w:val="20"/>
              </w:rPr>
              <w:t>Lý do nghỉ</w:t>
            </w:r>
          </w:p>
          <w:p w14:paraId="2F2669B5" w14:textId="2A61C168" w:rsidR="004E72FF" w:rsidRPr="00D625A5" w:rsidRDefault="004E72FF" w:rsidP="004E72FF">
            <w:pPr>
              <w:pStyle w:val="NormalWeb"/>
              <w:numPr>
                <w:ilvl w:val="0"/>
                <w:numId w:val="2"/>
              </w:numPr>
              <w:spacing w:before="120" w:beforeAutospacing="0" w:after="0" w:afterAutospacing="0"/>
              <w:rPr>
                <w:sz w:val="20"/>
                <w:szCs w:val="20"/>
              </w:rPr>
            </w:pPr>
            <w:r w:rsidRPr="00D625A5">
              <w:rPr>
                <w:sz w:val="20"/>
                <w:szCs w:val="20"/>
              </w:rPr>
              <w:lastRenderedPageBreak/>
              <w:t>Cấp phê duyệt</w:t>
            </w:r>
          </w:p>
          <w:p w14:paraId="60DD2B6D" w14:textId="77777777" w:rsidR="004E72FF" w:rsidRPr="00D625A5" w:rsidRDefault="004E72FF" w:rsidP="004E72FF">
            <w:pPr>
              <w:pStyle w:val="NormalWeb"/>
              <w:spacing w:before="120" w:beforeAutospacing="0" w:after="0" w:afterAutospacing="0"/>
              <w:jc w:val="both"/>
              <w:rPr>
                <w:sz w:val="20"/>
                <w:szCs w:val="20"/>
              </w:rPr>
            </w:pPr>
          </w:p>
          <w:p w14:paraId="30A00EB3" w14:textId="2E84EC6E" w:rsidR="009519CC" w:rsidRPr="00D625A5" w:rsidRDefault="009519CC" w:rsidP="004E72FF">
            <w:pPr>
              <w:pStyle w:val="NormalWeb"/>
              <w:spacing w:before="120" w:beforeAutospacing="0" w:after="0" w:afterAutospacing="0"/>
              <w:jc w:val="both"/>
              <w:rPr>
                <w:b/>
                <w:bCs/>
                <w:sz w:val="20"/>
                <w:szCs w:val="20"/>
              </w:rPr>
            </w:pPr>
            <w:r w:rsidRPr="00D625A5">
              <w:rPr>
                <w:b/>
                <w:bCs/>
                <w:sz w:val="20"/>
                <w:szCs w:val="20"/>
              </w:rPr>
              <w:t>Lịch sử thao tác</w:t>
            </w:r>
            <w:r w:rsidR="004E72FF" w:rsidRPr="00D625A5">
              <w:rPr>
                <w:b/>
                <w:bCs/>
                <w:sz w:val="20"/>
                <w:szCs w:val="20"/>
              </w:rPr>
              <w:t xml:space="preserve"> (Chỉ hiện thị với đơn sau gửi duyệt, Không hiển thị khi là bản nháp)</w:t>
            </w:r>
          </w:p>
          <w:p w14:paraId="1D224D98" w14:textId="2773791F" w:rsidR="004E72FF" w:rsidRPr="00D625A5" w:rsidRDefault="004E72FF" w:rsidP="009519CC">
            <w:pPr>
              <w:pStyle w:val="NormalWeb"/>
              <w:numPr>
                <w:ilvl w:val="0"/>
                <w:numId w:val="2"/>
              </w:numPr>
              <w:spacing w:before="120" w:beforeAutospacing="0" w:after="0" w:afterAutospacing="0"/>
              <w:jc w:val="both"/>
              <w:rPr>
                <w:sz w:val="20"/>
                <w:szCs w:val="20"/>
              </w:rPr>
            </w:pPr>
            <w:r w:rsidRPr="00D625A5">
              <w:rPr>
                <w:sz w:val="20"/>
                <w:szCs w:val="20"/>
              </w:rPr>
              <w:t>STT</w:t>
            </w:r>
          </w:p>
          <w:p w14:paraId="561CAE61" w14:textId="5D6E00CA" w:rsidR="009519CC" w:rsidRPr="00D625A5" w:rsidRDefault="004E72FF" w:rsidP="009519CC">
            <w:pPr>
              <w:pStyle w:val="NormalWeb"/>
              <w:numPr>
                <w:ilvl w:val="0"/>
                <w:numId w:val="2"/>
              </w:numPr>
              <w:spacing w:before="120" w:beforeAutospacing="0" w:after="0" w:afterAutospacing="0"/>
              <w:jc w:val="both"/>
              <w:rPr>
                <w:sz w:val="20"/>
                <w:szCs w:val="20"/>
              </w:rPr>
            </w:pPr>
            <w:r w:rsidRPr="00D625A5">
              <w:rPr>
                <w:sz w:val="20"/>
                <w:szCs w:val="20"/>
              </w:rPr>
              <w:t>Thời gian</w:t>
            </w:r>
          </w:p>
          <w:p w14:paraId="73B7485B" w14:textId="32EF1C11" w:rsidR="004E72FF" w:rsidRPr="00D625A5" w:rsidRDefault="004E72FF" w:rsidP="009519CC">
            <w:pPr>
              <w:pStyle w:val="NormalWeb"/>
              <w:numPr>
                <w:ilvl w:val="0"/>
                <w:numId w:val="2"/>
              </w:numPr>
              <w:spacing w:before="120" w:beforeAutospacing="0" w:after="0" w:afterAutospacing="0"/>
              <w:jc w:val="both"/>
              <w:rPr>
                <w:sz w:val="20"/>
                <w:szCs w:val="20"/>
              </w:rPr>
            </w:pPr>
            <w:r w:rsidRPr="00D625A5">
              <w:rPr>
                <w:sz w:val="20"/>
                <w:szCs w:val="20"/>
              </w:rPr>
              <w:t>Mã nhân viên người thao tác</w:t>
            </w:r>
          </w:p>
          <w:p w14:paraId="39A01D2C" w14:textId="2B44D70A" w:rsidR="009519CC" w:rsidRDefault="004E72FF" w:rsidP="009519CC">
            <w:pPr>
              <w:pStyle w:val="NormalWeb"/>
              <w:numPr>
                <w:ilvl w:val="0"/>
                <w:numId w:val="2"/>
              </w:numPr>
              <w:spacing w:before="120" w:beforeAutospacing="0" w:after="0" w:afterAutospacing="0"/>
              <w:jc w:val="both"/>
              <w:rPr>
                <w:sz w:val="20"/>
                <w:szCs w:val="20"/>
              </w:rPr>
            </w:pPr>
            <w:r w:rsidRPr="00D625A5">
              <w:rPr>
                <w:sz w:val="20"/>
                <w:szCs w:val="20"/>
              </w:rPr>
              <w:t>Họ và tên n</w:t>
            </w:r>
            <w:r w:rsidR="009519CC" w:rsidRPr="00D625A5">
              <w:rPr>
                <w:sz w:val="20"/>
                <w:szCs w:val="20"/>
              </w:rPr>
              <w:t>gười thao tác</w:t>
            </w:r>
          </w:p>
          <w:p w14:paraId="0AFA62A4" w14:textId="0AA68181" w:rsidR="003D01DD" w:rsidRPr="00D625A5" w:rsidRDefault="003D01DD" w:rsidP="009519CC">
            <w:pPr>
              <w:pStyle w:val="NormalWeb"/>
              <w:numPr>
                <w:ilvl w:val="0"/>
                <w:numId w:val="2"/>
              </w:numPr>
              <w:spacing w:before="120" w:beforeAutospacing="0" w:after="0" w:afterAutospacing="0"/>
              <w:jc w:val="both"/>
              <w:rPr>
                <w:sz w:val="20"/>
                <w:szCs w:val="20"/>
              </w:rPr>
            </w:pPr>
            <w:r>
              <w:rPr>
                <w:sz w:val="20"/>
                <w:szCs w:val="20"/>
              </w:rPr>
              <w:t>Người tạo, ngày giờ tạo</w:t>
            </w:r>
          </w:p>
          <w:p w14:paraId="2D5AD3D1" w14:textId="35DAF063" w:rsidR="00203680" w:rsidRPr="00203680" w:rsidRDefault="009519CC" w:rsidP="00203680">
            <w:pPr>
              <w:pStyle w:val="NormalWeb"/>
              <w:numPr>
                <w:ilvl w:val="0"/>
                <w:numId w:val="2"/>
              </w:numPr>
              <w:spacing w:before="120" w:beforeAutospacing="0" w:after="0" w:afterAutospacing="0"/>
              <w:rPr>
                <w:sz w:val="20"/>
                <w:szCs w:val="20"/>
              </w:rPr>
            </w:pPr>
            <w:r w:rsidRPr="00D625A5">
              <w:rPr>
                <w:sz w:val="20"/>
                <w:szCs w:val="20"/>
              </w:rPr>
              <w:t>Thao tác</w:t>
            </w:r>
            <w:r w:rsidR="00203680">
              <w:rPr>
                <w:sz w:val="20"/>
                <w:szCs w:val="20"/>
              </w:rPr>
              <w:t xml:space="preserve">: Log lại các thao tác: đồng thuận, không đồng thuận, </w:t>
            </w:r>
            <w:r w:rsidR="003D01DD">
              <w:rPr>
                <w:sz w:val="20"/>
                <w:szCs w:val="20"/>
              </w:rPr>
              <w:t>Phê duyệt</w:t>
            </w:r>
            <w:r w:rsidR="00203680">
              <w:rPr>
                <w:sz w:val="20"/>
                <w:szCs w:val="20"/>
              </w:rPr>
              <w:t xml:space="preserve">, </w:t>
            </w:r>
            <w:r w:rsidR="003D01DD">
              <w:rPr>
                <w:sz w:val="20"/>
                <w:szCs w:val="20"/>
              </w:rPr>
              <w:t>Từ chối</w:t>
            </w:r>
            <w:r w:rsidR="00203680">
              <w:rPr>
                <w:sz w:val="20"/>
                <w:szCs w:val="20"/>
              </w:rPr>
              <w:t>, hủy đơn (</w:t>
            </w:r>
            <w:r w:rsidR="00B67BD0">
              <w:rPr>
                <w:sz w:val="20"/>
                <w:szCs w:val="20"/>
              </w:rPr>
              <w:t>Do a</w:t>
            </w:r>
            <w:r w:rsidR="00203680">
              <w:rPr>
                <w:sz w:val="20"/>
                <w:szCs w:val="20"/>
              </w:rPr>
              <w:t>dmin chấm công sửa)</w:t>
            </w:r>
            <w:r w:rsidR="00203680">
              <w:rPr>
                <w:sz w:val="20"/>
                <w:szCs w:val="20"/>
              </w:rPr>
              <w:br/>
              <w:t xml:space="preserve">Đối với hủy đơn </w:t>
            </w:r>
            <w:r w:rsidR="004F0804">
              <w:rPr>
                <w:sz w:val="20"/>
                <w:szCs w:val="20"/>
              </w:rPr>
              <w:t>mà cấp duyệt cuối đã duyệt đồng ý</w:t>
            </w:r>
            <w:r w:rsidR="00203680">
              <w:rPr>
                <w:sz w:val="20"/>
                <w:szCs w:val="20"/>
              </w:rPr>
              <w:t>: Log lại thao tác hủy đơn do admin chấm công cập nhật.</w:t>
            </w:r>
          </w:p>
          <w:p w14:paraId="6D00CE99" w14:textId="412561D4" w:rsidR="00983EDE" w:rsidRPr="003D01DD" w:rsidRDefault="009519CC" w:rsidP="003D01DD">
            <w:pPr>
              <w:pStyle w:val="NormalWeb"/>
              <w:numPr>
                <w:ilvl w:val="0"/>
                <w:numId w:val="2"/>
              </w:numPr>
              <w:spacing w:before="120" w:beforeAutospacing="0" w:after="0" w:afterAutospacing="0"/>
              <w:jc w:val="both"/>
              <w:rPr>
                <w:sz w:val="20"/>
                <w:szCs w:val="20"/>
              </w:rPr>
            </w:pPr>
            <w:r w:rsidRPr="00D625A5">
              <w:rPr>
                <w:sz w:val="20"/>
                <w:szCs w:val="20"/>
              </w:rPr>
              <w:t>Ý kiến</w:t>
            </w:r>
          </w:p>
        </w:tc>
      </w:tr>
    </w:tbl>
    <w:p w14:paraId="3BC9FF54" w14:textId="77777777" w:rsidR="00983EDE" w:rsidRPr="00D625A5" w:rsidRDefault="00983EDE" w:rsidP="00983EDE">
      <w:pP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lastRenderedPageBreak/>
        <w:t xml:space="preserve"> </w:t>
      </w:r>
    </w:p>
    <w:p w14:paraId="4F551E72" w14:textId="77777777" w:rsidR="00983EDE" w:rsidRPr="00D625A5" w:rsidRDefault="00983EDE" w:rsidP="00983EDE">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màn hình</w:t>
      </w:r>
    </w:p>
    <w:p w14:paraId="0F7DC898" w14:textId="77777777" w:rsidR="00983EDE" w:rsidRPr="00D625A5" w:rsidRDefault="00983EDE" w:rsidP="00983EDE">
      <w:pPr>
        <w:rPr>
          <w:rFonts w:ascii="Times New Roman" w:eastAsia="Times New Roman" w:hAnsi="Times New Roman" w:cs="Times New Roman"/>
          <w:i/>
          <w:sz w:val="20"/>
          <w:szCs w:val="20"/>
        </w:rPr>
      </w:pPr>
      <w:r w:rsidRPr="00D625A5">
        <w:rPr>
          <w:rFonts w:ascii="Times New Roman" w:eastAsia="Times New Roman" w:hAnsi="Times New Roman" w:cs="Times New Roman"/>
          <w:i/>
          <w:sz w:val="20"/>
          <w:szCs w:val="20"/>
        </w:rPr>
        <w:t>Bảng mô tả chi tiết các thành phần</w:t>
      </w:r>
    </w:p>
    <w:tbl>
      <w:tblPr>
        <w:tblW w:w="0" w:type="auto"/>
        <w:tblCellMar>
          <w:top w:w="15" w:type="dxa"/>
          <w:left w:w="15" w:type="dxa"/>
          <w:bottom w:w="15" w:type="dxa"/>
          <w:right w:w="15" w:type="dxa"/>
        </w:tblCellMar>
        <w:tblLook w:val="04A0" w:firstRow="1" w:lastRow="0" w:firstColumn="1" w:lastColumn="0" w:noHBand="0" w:noVBand="1"/>
      </w:tblPr>
      <w:tblGrid>
        <w:gridCol w:w="609"/>
        <w:gridCol w:w="1016"/>
        <w:gridCol w:w="775"/>
        <w:gridCol w:w="831"/>
        <w:gridCol w:w="814"/>
        <w:gridCol w:w="1125"/>
        <w:gridCol w:w="4420"/>
      </w:tblGrid>
      <w:tr w:rsidR="006C5B53" w:rsidRPr="00D625A5" w14:paraId="078E69B9" w14:textId="77777777" w:rsidTr="009519C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661327BF"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7E8BF6E"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Tên trường</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70487CD"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53DA76B9"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7F097A55"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29A71AFF"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Giá trị mặc định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AC375E4"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Mô tả/ Hiệu lực/ Thông tin</w:t>
            </w:r>
          </w:p>
        </w:tc>
      </w:tr>
      <w:tr w:rsidR="006C5B53" w:rsidRPr="00D625A5" w14:paraId="3BB0BFAF" w14:textId="77777777" w:rsidTr="009519C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7D7A9307" w14:textId="77777777" w:rsidR="009519CC" w:rsidRPr="00D625A5" w:rsidRDefault="009519CC" w:rsidP="009519CC">
            <w:pPr>
              <w:widowControl/>
              <w:jc w:val="left"/>
              <w:rPr>
                <w:rFonts w:ascii="Times New Roman" w:eastAsia="Times New Roman" w:hAnsi="Times New Roman" w:cs="Times New Roman"/>
                <w:kern w:val="0"/>
                <w:sz w:val="20"/>
                <w:szCs w:val="20"/>
                <w:lang w:eastAsia="en-US"/>
              </w:rPr>
            </w:pPr>
          </w:p>
          <w:p w14:paraId="626775EB"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3623944F"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Đóng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0DFD6FAC"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EB1CC36"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5F40C56" w14:textId="77777777" w:rsidR="009519CC" w:rsidRPr="00D625A5" w:rsidRDefault="009519CC" w:rsidP="009519CC">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E89F51D" w14:textId="77777777" w:rsidR="009519CC" w:rsidRPr="00D625A5" w:rsidRDefault="009519CC" w:rsidP="009519CC">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D8D4A61" w14:textId="77777777" w:rsidR="009519CC" w:rsidRPr="00D625A5" w:rsidRDefault="009519CC" w:rsidP="009519CC">
            <w:pPr>
              <w:widowControl/>
              <w:numPr>
                <w:ilvl w:val="0"/>
                <w:numId w:val="40"/>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 chức năng đóng màn hình xem</w:t>
            </w:r>
          </w:p>
          <w:p w14:paraId="506B33D8" w14:textId="342498D5" w:rsidR="009519CC" w:rsidRPr="00D625A5" w:rsidRDefault="009519CC" w:rsidP="009519CC">
            <w:pPr>
              <w:widowControl/>
              <w:numPr>
                <w:ilvl w:val="0"/>
                <w:numId w:val="40"/>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 xml:space="preserve">Khi click vào hệ thống quay lại hiển thị màn hình </w:t>
            </w:r>
            <w:r w:rsidR="006C5B53">
              <w:rPr>
                <w:rFonts w:ascii="Times New Roman" w:eastAsia="Times New Roman" w:hAnsi="Times New Roman" w:cs="Times New Roman"/>
                <w:color w:val="000000"/>
                <w:kern w:val="0"/>
                <w:sz w:val="20"/>
                <w:szCs w:val="20"/>
                <w:lang w:eastAsia="en-US"/>
              </w:rPr>
              <w:t>xem danh sách đơn nghỉ</w:t>
            </w:r>
            <w:r w:rsidRPr="00D625A5">
              <w:rPr>
                <w:rFonts w:ascii="Times New Roman" w:eastAsia="Times New Roman" w:hAnsi="Times New Roman" w:cs="Times New Roman"/>
                <w:color w:val="000000"/>
                <w:kern w:val="0"/>
                <w:sz w:val="20"/>
                <w:szCs w:val="20"/>
                <w:lang w:eastAsia="en-US"/>
              </w:rPr>
              <w:t>.</w:t>
            </w:r>
          </w:p>
        </w:tc>
      </w:tr>
    </w:tbl>
    <w:p w14:paraId="65BD8903" w14:textId="506B5EC4" w:rsidR="009E44D1" w:rsidRDefault="009E44D1" w:rsidP="00CD73A4">
      <w:pPr>
        <w:pStyle w:val="Heading4"/>
        <w:numPr>
          <w:ilvl w:val="0"/>
          <w:numId w:val="0"/>
        </w:numPr>
        <w:rPr>
          <w:rFonts w:ascii="Times New Roman" w:hAnsi="Times New Roman" w:cs="Times New Roman"/>
        </w:rPr>
      </w:pPr>
    </w:p>
    <w:p w14:paraId="00DC3D77" w14:textId="6833AE31" w:rsidR="006C5B53" w:rsidRPr="00D625A5" w:rsidRDefault="006C5B53" w:rsidP="006C5B53">
      <w:pPr>
        <w:pStyle w:val="Heading4"/>
        <w:numPr>
          <w:ilvl w:val="3"/>
          <w:numId w:val="3"/>
        </w:numPr>
        <w:rPr>
          <w:rFonts w:ascii="Times New Roman" w:eastAsia="Times New Roman" w:hAnsi="Times New Roman" w:cs="Times New Roman"/>
        </w:rPr>
      </w:pPr>
      <w:r w:rsidRPr="00D625A5">
        <w:rPr>
          <w:rFonts w:ascii="Times New Roman" w:eastAsia="Times New Roman" w:hAnsi="Times New Roman" w:cs="Times New Roman"/>
        </w:rPr>
        <w:t>UC_TMS_AFL_01</w:t>
      </w:r>
      <w:r w:rsidRPr="00D625A5">
        <w:rPr>
          <w:rFonts w:ascii="Times New Roman" w:eastAsia="Times New Roman" w:hAnsi="Times New Roman" w:cs="Times New Roman"/>
          <w:lang w:val="en-US"/>
        </w:rPr>
        <w:t>_0</w:t>
      </w:r>
      <w:r w:rsidR="000C24B5">
        <w:rPr>
          <w:rFonts w:ascii="Times New Roman" w:eastAsia="Times New Roman" w:hAnsi="Times New Roman" w:cs="Times New Roman"/>
          <w:lang w:val="en-US"/>
        </w:rPr>
        <w:t>4</w:t>
      </w:r>
      <w:r w:rsidRPr="00D625A5">
        <w:rPr>
          <w:rFonts w:ascii="Times New Roman" w:eastAsia="Times New Roman" w:hAnsi="Times New Roman" w:cs="Times New Roman"/>
        </w:rPr>
        <w:t xml:space="preserve">: </w:t>
      </w:r>
      <w:r w:rsidRPr="00D625A5">
        <w:rPr>
          <w:rFonts w:ascii="Times New Roman" w:eastAsia="Times New Roman" w:hAnsi="Times New Roman" w:cs="Times New Roman"/>
          <w:lang w:val="en-US"/>
        </w:rPr>
        <w:t xml:space="preserve">Xem </w:t>
      </w:r>
      <w:r>
        <w:rPr>
          <w:rFonts w:ascii="Times New Roman" w:eastAsia="Times New Roman" w:hAnsi="Times New Roman" w:cs="Times New Roman"/>
          <w:lang w:val="en-US"/>
        </w:rPr>
        <w:t>quỹ nghỉ cá nhân</w:t>
      </w:r>
    </w:p>
    <w:p w14:paraId="1C2E9DA1" w14:textId="77777777" w:rsidR="006C5B53" w:rsidRPr="00D625A5" w:rsidRDefault="006C5B53" w:rsidP="006C5B53">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Use Case</w:t>
      </w:r>
    </w:p>
    <w:tbl>
      <w:tblPr>
        <w:tblW w:w="9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6949"/>
      </w:tblGrid>
      <w:tr w:rsidR="006C5B53" w:rsidRPr="00D625A5" w14:paraId="5FF061FA" w14:textId="77777777" w:rsidTr="003C6A60">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361E116" w14:textId="77777777" w:rsidR="006C5B53" w:rsidRPr="00D625A5" w:rsidRDefault="006C5B53" w:rsidP="003C6A60">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Use case ID</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vAlign w:val="center"/>
          </w:tcPr>
          <w:p w14:paraId="1D04E5CB" w14:textId="542A182A"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UC_TMS_AFL_01_0</w:t>
            </w:r>
            <w:r w:rsidR="000C24B5">
              <w:rPr>
                <w:rFonts w:ascii="Times New Roman" w:eastAsia="Times New Roman" w:hAnsi="Times New Roman" w:cs="Times New Roman"/>
                <w:sz w:val="20"/>
                <w:szCs w:val="20"/>
              </w:rPr>
              <w:t>4</w:t>
            </w:r>
            <w:r w:rsidRPr="00D625A5">
              <w:rPr>
                <w:rFonts w:ascii="Times New Roman" w:eastAsia="Times New Roman" w:hAnsi="Times New Roman" w:cs="Times New Roman"/>
                <w:sz w:val="20"/>
                <w:szCs w:val="20"/>
              </w:rPr>
              <w:t xml:space="preserve">: Xem </w:t>
            </w:r>
            <w:r>
              <w:rPr>
                <w:rFonts w:ascii="Times New Roman" w:eastAsia="Times New Roman" w:hAnsi="Times New Roman" w:cs="Times New Roman"/>
                <w:sz w:val="20"/>
                <w:szCs w:val="20"/>
              </w:rPr>
              <w:t>quỹ nghỉ cá nhân</w:t>
            </w:r>
          </w:p>
        </w:tc>
      </w:tr>
      <w:tr w:rsidR="006C5B53" w:rsidRPr="00D625A5" w14:paraId="4D2C94C5" w14:textId="77777777" w:rsidTr="003C6A60">
        <w:tc>
          <w:tcPr>
            <w:tcW w:w="238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23EBADBB" w14:textId="77777777" w:rsidR="006C5B53" w:rsidRPr="00D625A5" w:rsidRDefault="006C5B53" w:rsidP="003C6A60">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Use case name</w:t>
            </w:r>
          </w:p>
        </w:tc>
        <w:tc>
          <w:tcPr>
            <w:tcW w:w="6949" w:type="dxa"/>
            <w:tcBorders>
              <w:top w:val="single" w:sz="4" w:space="0" w:color="000000"/>
              <w:left w:val="nil"/>
              <w:bottom w:val="single" w:sz="4" w:space="0" w:color="000000"/>
              <w:right w:val="single" w:sz="4" w:space="0" w:color="000000"/>
            </w:tcBorders>
            <w:shd w:val="clear" w:color="auto" w:fill="E7E6E6"/>
            <w:tcMar>
              <w:top w:w="0" w:type="dxa"/>
              <w:left w:w="108" w:type="dxa"/>
              <w:bottom w:w="0" w:type="dxa"/>
              <w:right w:w="108" w:type="dxa"/>
            </w:tcMar>
          </w:tcPr>
          <w:p w14:paraId="2374A6B8" w14:textId="77777777"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Xem </w:t>
            </w:r>
            <w:r>
              <w:rPr>
                <w:rFonts w:ascii="Times New Roman" w:eastAsia="Times New Roman" w:hAnsi="Times New Roman" w:cs="Times New Roman"/>
                <w:sz w:val="20"/>
                <w:szCs w:val="20"/>
              </w:rPr>
              <w:t>quỹ nghỉ cá nhân</w:t>
            </w:r>
          </w:p>
        </w:tc>
      </w:tr>
      <w:tr w:rsidR="006C5B53" w:rsidRPr="00D625A5" w14:paraId="574C126B" w14:textId="77777777" w:rsidTr="003C6A60">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541EAF" w14:textId="77777777"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Description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02A069A" w14:textId="77777777" w:rsidR="006C5B53" w:rsidRPr="00D625A5" w:rsidRDefault="006C5B53" w:rsidP="003C6A60">
            <w:pPr>
              <w:spacing w:before="120"/>
              <w:rPr>
                <w:rFonts w:ascii="Times New Roman" w:eastAsia="Times New Roman" w:hAnsi="Times New Roman" w:cs="Times New Roman"/>
                <w:sz w:val="20"/>
                <w:szCs w:val="20"/>
              </w:rPr>
            </w:pPr>
            <w:r>
              <w:rPr>
                <w:rFonts w:ascii="Times New Roman" w:eastAsia="Times New Roman" w:hAnsi="Times New Roman" w:cs="Times New Roman"/>
                <w:sz w:val="20"/>
                <w:szCs w:val="20"/>
              </w:rPr>
              <w:t>Xem quỹ nghỉ cá nhân</w:t>
            </w:r>
            <w:bookmarkStart w:id="15" w:name="_GoBack"/>
            <w:bookmarkEnd w:id="15"/>
          </w:p>
        </w:tc>
      </w:tr>
      <w:tr w:rsidR="006C5B53" w:rsidRPr="00D625A5" w14:paraId="36C6A52E" w14:textId="77777777" w:rsidTr="003C6A60">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B6FDC" w14:textId="77777777"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Actor</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0AF0E5B" w14:textId="77777777"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Nhân viên</w:t>
            </w:r>
          </w:p>
        </w:tc>
      </w:tr>
      <w:tr w:rsidR="006C5B53" w:rsidRPr="00D625A5" w14:paraId="0B203BA5" w14:textId="77777777" w:rsidTr="003C6A60">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BB3AB" w14:textId="77777777" w:rsidR="006C5B53" w:rsidRPr="00D625A5" w:rsidRDefault="006C5B53" w:rsidP="003C6A60">
            <w:pPr>
              <w:spacing w:before="120"/>
              <w:rPr>
                <w:rFonts w:ascii="Times New Roman" w:eastAsia="Times New Roman" w:hAnsi="Times New Roman" w:cs="Times New Roman"/>
                <w:sz w:val="20"/>
                <w:szCs w:val="20"/>
              </w:rPr>
            </w:pPr>
            <w:r w:rsidRPr="00D625A5">
              <w:rPr>
                <w:rFonts w:ascii="Times New Roman" w:eastAsia="Times New Roman" w:hAnsi="Times New Roman" w:cs="Times New Roman"/>
                <w:b/>
                <w:color w:val="000000"/>
                <w:sz w:val="20"/>
                <w:szCs w:val="20"/>
              </w:rPr>
              <w:t xml:space="preserve">Trigger  </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4E89EC9" w14:textId="77777777" w:rsidR="006C5B53" w:rsidRPr="00D625A5" w:rsidRDefault="006C5B53" w:rsidP="003C6A60">
            <w:pP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Pr="00D625A5">
              <w:rPr>
                <w:rFonts w:ascii="Times New Roman" w:eastAsia="Times New Roman" w:hAnsi="Times New Roman" w:cs="Times New Roman"/>
                <w:color w:val="000000"/>
                <w:sz w:val="20"/>
                <w:szCs w:val="20"/>
              </w:rPr>
              <w:t xml:space="preserve"> click button xem</w:t>
            </w:r>
          </w:p>
        </w:tc>
      </w:tr>
      <w:tr w:rsidR="006C5B53" w:rsidRPr="00D625A5" w14:paraId="4923B6AC" w14:textId="77777777" w:rsidTr="003C6A60">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CEC60" w14:textId="77777777" w:rsidR="006C5B53" w:rsidRPr="00D625A5" w:rsidRDefault="006C5B53" w:rsidP="003C6A60">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Pre-condition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5250B00" w14:textId="77777777" w:rsidR="006C5B53" w:rsidRPr="00D625A5" w:rsidRDefault="006C5B53" w:rsidP="003C6A60">
            <w:pPr>
              <w:spacing w:before="1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Nhân viên</w:t>
            </w:r>
            <w:r w:rsidRPr="00D625A5">
              <w:rPr>
                <w:rFonts w:ascii="Times New Roman" w:eastAsia="Times New Roman" w:hAnsi="Times New Roman" w:cs="Times New Roman"/>
                <w:color w:val="000000"/>
                <w:sz w:val="20"/>
                <w:szCs w:val="20"/>
              </w:rPr>
              <w:t xml:space="preserve"> đang ở màn hình </w:t>
            </w:r>
            <w:r>
              <w:rPr>
                <w:rFonts w:ascii="Times New Roman" w:eastAsia="Times New Roman" w:hAnsi="Times New Roman" w:cs="Times New Roman"/>
                <w:color w:val="000000"/>
                <w:sz w:val="20"/>
                <w:szCs w:val="20"/>
              </w:rPr>
              <w:t>tạo đơn nghỉ</w:t>
            </w:r>
          </w:p>
        </w:tc>
      </w:tr>
      <w:tr w:rsidR="006C5B53" w:rsidRPr="00D625A5" w14:paraId="328E936A" w14:textId="77777777" w:rsidTr="003C6A60">
        <w:tc>
          <w:tcPr>
            <w:tcW w:w="2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23BCBF" w14:textId="77777777" w:rsidR="006C5B53" w:rsidRPr="00D625A5" w:rsidRDefault="006C5B53" w:rsidP="003C6A60">
            <w:pPr>
              <w:spacing w:before="120"/>
              <w:rPr>
                <w:rFonts w:ascii="Times New Roman" w:eastAsia="Times New Roman" w:hAnsi="Times New Roman" w:cs="Times New Roman"/>
                <w:b/>
                <w:color w:val="000000"/>
                <w:sz w:val="20"/>
                <w:szCs w:val="20"/>
              </w:rPr>
            </w:pPr>
            <w:r w:rsidRPr="00D625A5">
              <w:rPr>
                <w:rFonts w:ascii="Times New Roman" w:eastAsia="Times New Roman" w:hAnsi="Times New Roman" w:cs="Times New Roman"/>
                <w:b/>
                <w:color w:val="000000"/>
                <w:sz w:val="20"/>
                <w:szCs w:val="20"/>
              </w:rPr>
              <w:t>Post-condition</w:t>
            </w:r>
          </w:p>
        </w:tc>
        <w:tc>
          <w:tcPr>
            <w:tcW w:w="694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80CEA8A" w14:textId="77777777" w:rsidR="006C5B53" w:rsidRPr="00D625A5" w:rsidRDefault="006C5B53" w:rsidP="003C6A60">
            <w:pPr>
              <w:spacing w:before="120"/>
              <w:rPr>
                <w:rFonts w:ascii="Times New Roman" w:eastAsia="Times New Roman" w:hAnsi="Times New Roman" w:cs="Times New Roman"/>
                <w:color w:val="000000"/>
                <w:sz w:val="20"/>
                <w:szCs w:val="20"/>
              </w:rPr>
            </w:pPr>
            <w:r w:rsidRPr="00D625A5">
              <w:rPr>
                <w:rFonts w:ascii="Times New Roman" w:hAnsi="Times New Roman" w:cs="Times New Roman"/>
                <w:color w:val="000000"/>
                <w:sz w:val="20"/>
                <w:szCs w:val="20"/>
              </w:rPr>
              <w:t xml:space="preserve">Hệ thống hiển thị đúng thông tin </w:t>
            </w:r>
            <w:r>
              <w:rPr>
                <w:rFonts w:ascii="Times New Roman" w:hAnsi="Times New Roman" w:cs="Times New Roman"/>
                <w:color w:val="000000"/>
                <w:sz w:val="20"/>
                <w:szCs w:val="20"/>
              </w:rPr>
              <w:t>quỹ nghỉ của nhân viên đang thao tác</w:t>
            </w:r>
          </w:p>
        </w:tc>
      </w:tr>
      <w:tr w:rsidR="006C5B53" w:rsidRPr="00D625A5" w14:paraId="580AD49A" w14:textId="77777777" w:rsidTr="003C6A60">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22BA16D6" w14:textId="77777777" w:rsidR="006C5B53" w:rsidRPr="00D625A5" w:rsidRDefault="006C5B53" w:rsidP="003C6A60">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t>Main Flow</w:t>
            </w:r>
          </w:p>
        </w:tc>
      </w:tr>
      <w:tr w:rsidR="006C5B53" w:rsidRPr="00D625A5" w14:paraId="7B377ABB" w14:textId="77777777" w:rsidTr="003C6A60">
        <w:tc>
          <w:tcPr>
            <w:tcW w:w="9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8AEF03" w14:textId="77777777" w:rsidR="006C5B53" w:rsidRPr="00D625A5" w:rsidRDefault="006C5B53" w:rsidP="003C6A60">
            <w:pPr>
              <w:pStyle w:val="NormalWeb"/>
              <w:spacing w:before="120" w:beforeAutospacing="0" w:after="0" w:afterAutospacing="0"/>
              <w:rPr>
                <w:sz w:val="20"/>
                <w:szCs w:val="20"/>
              </w:rPr>
            </w:pPr>
            <w:r w:rsidRPr="00D625A5">
              <w:rPr>
                <w:color w:val="000000"/>
                <w:sz w:val="20"/>
                <w:szCs w:val="20"/>
              </w:rPr>
              <w:t>1.</w:t>
            </w:r>
            <w:r>
              <w:rPr>
                <w:color w:val="000000"/>
                <w:sz w:val="20"/>
                <w:szCs w:val="20"/>
              </w:rPr>
              <w:t xml:space="preserve">Nhân viên </w:t>
            </w:r>
            <w:r w:rsidRPr="00D625A5">
              <w:rPr>
                <w:color w:val="000000"/>
                <w:sz w:val="20"/>
                <w:szCs w:val="20"/>
              </w:rPr>
              <w:t xml:space="preserve">click button </w:t>
            </w:r>
            <w:r w:rsidRPr="006C5B53">
              <w:rPr>
                <w:i/>
                <w:iCs/>
                <w:color w:val="FF0000"/>
                <w:sz w:val="20"/>
                <w:szCs w:val="20"/>
              </w:rPr>
              <w:t>“Xem chi tiết thông tin nghỉ”</w:t>
            </w:r>
            <w:r w:rsidRPr="00D625A5">
              <w:rPr>
                <w:color w:val="000000"/>
                <w:sz w:val="20"/>
                <w:szCs w:val="20"/>
              </w:rPr>
              <w:t xml:space="preserve"> tại Danh sách đơn nghỉ cá nhân</w:t>
            </w:r>
          </w:p>
          <w:p w14:paraId="1700227B" w14:textId="77777777" w:rsidR="006C5B53" w:rsidRPr="00D625A5" w:rsidRDefault="006C5B53" w:rsidP="003C6A60">
            <w:pPr>
              <w:pStyle w:val="NormalWeb"/>
              <w:spacing w:before="120" w:beforeAutospacing="0" w:after="0" w:afterAutospacing="0"/>
              <w:rPr>
                <w:sz w:val="20"/>
                <w:szCs w:val="20"/>
              </w:rPr>
            </w:pPr>
            <w:r w:rsidRPr="00D625A5">
              <w:rPr>
                <w:color w:val="000000"/>
                <w:sz w:val="20"/>
                <w:szCs w:val="20"/>
              </w:rPr>
              <w:lastRenderedPageBreak/>
              <w:t>2. Hệ thống hiển thị đúng thông tin đơn nghỉ cá nhân</w:t>
            </w:r>
          </w:p>
        </w:tc>
      </w:tr>
      <w:tr w:rsidR="006C5B53" w:rsidRPr="00D625A5" w14:paraId="4B6C7238" w14:textId="77777777" w:rsidTr="003C6A60">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1A6C6507" w14:textId="77777777" w:rsidR="006C5B53" w:rsidRPr="00D625A5" w:rsidRDefault="006C5B53" w:rsidP="003C6A60">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sz w:val="20"/>
                <w:szCs w:val="20"/>
              </w:rPr>
              <w:lastRenderedPageBreak/>
              <w:t>Exceptional Flow NA</w:t>
            </w:r>
          </w:p>
        </w:tc>
      </w:tr>
      <w:tr w:rsidR="006C5B53" w:rsidRPr="00D625A5" w14:paraId="6D8B990C" w14:textId="77777777" w:rsidTr="003C6A60">
        <w:tc>
          <w:tcPr>
            <w:tcW w:w="9333" w:type="dxa"/>
            <w:gridSpan w:val="2"/>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1A669C6C" w14:textId="77777777" w:rsidR="006C5B53" w:rsidRPr="00D625A5" w:rsidRDefault="006C5B53" w:rsidP="003C6A60">
            <w:pPr>
              <w:spacing w:before="120"/>
              <w:rPr>
                <w:rFonts w:ascii="Times New Roman" w:eastAsia="Times New Roman" w:hAnsi="Times New Roman" w:cs="Times New Roman"/>
                <w:b/>
                <w:sz w:val="20"/>
                <w:szCs w:val="20"/>
              </w:rPr>
            </w:pPr>
            <w:r w:rsidRPr="00D625A5">
              <w:rPr>
                <w:rFonts w:ascii="Times New Roman" w:eastAsia="Times New Roman" w:hAnsi="Times New Roman" w:cs="Times New Roman"/>
                <w:b/>
                <w:color w:val="000000"/>
                <w:sz w:val="20"/>
                <w:szCs w:val="20"/>
              </w:rPr>
              <w:t>Exceptional Flow NA</w:t>
            </w:r>
          </w:p>
        </w:tc>
      </w:tr>
    </w:tbl>
    <w:p w14:paraId="1F7B5BF2" w14:textId="77777777" w:rsidR="006C5B53" w:rsidRPr="00D625A5" w:rsidRDefault="006C5B53" w:rsidP="006C5B53">
      <w:pPr>
        <w:spacing w:after="160" w:line="256" w:lineRule="auto"/>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4EF0F522" w14:textId="685151CC" w:rsidR="006F13B1" w:rsidRDefault="006C5B53" w:rsidP="006F13B1">
      <w:pPr>
        <w:pStyle w:val="Heading5"/>
        <w:numPr>
          <w:ilvl w:val="4"/>
          <w:numId w:val="3"/>
        </w:numPr>
        <w:rPr>
          <w:ins w:id="16" w:author="Tran Van Hiep 20219013" w:date="2022-12-19T11:38:00Z"/>
          <w:rFonts w:ascii="Times New Roman" w:eastAsia="Times New Roman" w:hAnsi="Times New Roman" w:cs="Times New Roman"/>
        </w:rPr>
      </w:pPr>
      <w:r w:rsidRPr="00D625A5">
        <w:rPr>
          <w:rFonts w:ascii="Times New Roman" w:eastAsia="Times New Roman" w:hAnsi="Times New Roman" w:cs="Times New Roman"/>
        </w:rPr>
        <w:t xml:space="preserve">Sơ đồ luồng nghiệp vụ </w:t>
      </w:r>
      <w:ins w:id="17" w:author="Tran Van Hiep 20219013" w:date="2022-12-19T11:38:00Z">
        <w:r w:rsidR="006F13B1">
          <w:rPr>
            <w:rFonts w:ascii="Times New Roman" w:eastAsia="Times New Roman" w:hAnsi="Times New Roman" w:cs="Times New Roman"/>
            <w:lang w:val="en-US"/>
          </w:rPr>
          <w:t>tạo quỹ nghỉ</w:t>
        </w:r>
      </w:ins>
    </w:p>
    <w:p w14:paraId="36BB4E8E" w14:textId="5E9B862D" w:rsidR="006F13B1" w:rsidRPr="006F13B1" w:rsidRDefault="006F13B1">
      <w:pPr>
        <w:rPr>
          <w:rPrChange w:id="18" w:author="Tran Van Hiep 20219013" w:date="2022-12-19T11:38:00Z">
            <w:rPr>
              <w:rFonts w:ascii="Times New Roman" w:eastAsia="Times New Roman" w:hAnsi="Times New Roman" w:cs="Times New Roman"/>
            </w:rPr>
          </w:rPrChange>
        </w:rPr>
        <w:pPrChange w:id="19" w:author="Tran Van Hiep 20219013" w:date="2022-12-19T11:38:00Z">
          <w:pPr>
            <w:pStyle w:val="Heading5"/>
            <w:numPr>
              <w:numId w:val="3"/>
            </w:numPr>
            <w:ind w:left="1008" w:hanging="1008"/>
          </w:pPr>
        </w:pPrChange>
      </w:pPr>
      <w:ins w:id="20" w:author="Tran Van Hiep 20219013" w:date="2022-12-19T11:38:00Z">
        <w:r w:rsidRPr="006F13B1">
          <w:rPr>
            <w:noProof/>
            <w:lang w:eastAsia="en-US"/>
            <w:rPrChange w:id="21" w:author="Unknown">
              <w:rPr>
                <w:noProof/>
              </w:rPr>
            </w:rPrChange>
          </w:rPr>
          <w:drawing>
            <wp:inline distT="0" distB="0" distL="0" distR="0" wp14:anchorId="0F776596" wp14:editId="75326B7E">
              <wp:extent cx="5943600" cy="2047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7240"/>
                      </a:xfrm>
                      <a:prstGeom prst="rect">
                        <a:avLst/>
                      </a:prstGeom>
                    </pic:spPr>
                  </pic:pic>
                </a:graphicData>
              </a:graphic>
            </wp:inline>
          </w:drawing>
        </w:r>
      </w:ins>
    </w:p>
    <w:p w14:paraId="708A7122" w14:textId="77777777" w:rsidR="006C5B53" w:rsidRPr="00D625A5" w:rsidRDefault="006C5B53" w:rsidP="006C5B53">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Yêu cầu nghiệp vụ(Business Rules)</w:t>
      </w:r>
    </w:p>
    <w:tbl>
      <w:tblPr>
        <w:tblW w:w="0" w:type="auto"/>
        <w:tblCellMar>
          <w:top w:w="15" w:type="dxa"/>
          <w:left w:w="15" w:type="dxa"/>
          <w:bottom w:w="15" w:type="dxa"/>
          <w:right w:w="15" w:type="dxa"/>
        </w:tblCellMar>
        <w:tblLook w:val="04A0" w:firstRow="1" w:lastRow="0" w:firstColumn="1" w:lastColumn="0" w:noHBand="0" w:noVBand="1"/>
      </w:tblPr>
      <w:tblGrid>
        <w:gridCol w:w="683"/>
        <w:gridCol w:w="847"/>
        <w:gridCol w:w="7735"/>
      </w:tblGrid>
      <w:tr w:rsidR="006C5B53" w:rsidRPr="00D625A5" w14:paraId="4D26AD9D" w14:textId="77777777" w:rsidTr="003C6A60">
        <w:trPr>
          <w:trHeight w:val="253"/>
        </w:trPr>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A232435" w14:textId="77777777" w:rsidR="006C5B53" w:rsidRPr="00D625A5" w:rsidRDefault="006C5B53" w:rsidP="003C6A60">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130CCAA" w14:textId="77777777" w:rsidR="006C5B53" w:rsidRPr="00D625A5" w:rsidRDefault="006C5B53" w:rsidP="003C6A60">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Mã BR</w:t>
            </w:r>
          </w:p>
        </w:tc>
        <w:tc>
          <w:tcPr>
            <w:tcW w:w="7735" w:type="dxa"/>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8284D34" w14:textId="77777777" w:rsidR="006C5B53" w:rsidRPr="00D625A5" w:rsidRDefault="006C5B53" w:rsidP="003C6A60">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Mô tả</w:t>
            </w:r>
          </w:p>
        </w:tc>
      </w:tr>
      <w:tr w:rsidR="006C5B53" w:rsidRPr="00D625A5" w14:paraId="3D48612D" w14:textId="77777777" w:rsidTr="003C6A60">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5FDF50A7"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1525F0BC" w14:textId="77777777" w:rsidR="006C5B53" w:rsidRPr="00D625A5" w:rsidRDefault="006C5B53" w:rsidP="003C6A60">
            <w:pPr>
              <w:widowControl/>
              <w:spacing w:before="120"/>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BR01</w:t>
            </w:r>
          </w:p>
        </w:tc>
        <w:tc>
          <w:tcPr>
            <w:tcW w:w="773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6B911C82" w14:textId="77777777" w:rsidR="006C5B53" w:rsidRPr="00D625A5" w:rsidRDefault="006C5B53" w:rsidP="003C6A60">
            <w:pPr>
              <w:pStyle w:val="NormalWeb"/>
              <w:spacing w:before="120" w:beforeAutospacing="0" w:after="0" w:afterAutospacing="0"/>
              <w:jc w:val="both"/>
              <w:rPr>
                <w:b/>
                <w:bCs/>
                <w:color w:val="000000"/>
                <w:sz w:val="20"/>
                <w:szCs w:val="20"/>
              </w:rPr>
            </w:pPr>
            <w:r w:rsidRPr="00D625A5">
              <w:rPr>
                <w:b/>
                <w:bCs/>
                <w:color w:val="000000"/>
                <w:sz w:val="20"/>
                <w:szCs w:val="20"/>
              </w:rPr>
              <w:t>Quy tắc hiển thị thông tin</w:t>
            </w:r>
          </w:p>
          <w:p w14:paraId="38FF9A9E" w14:textId="77777777" w:rsidR="006C5B53" w:rsidRPr="00D625A5" w:rsidRDefault="006C5B53" w:rsidP="003C6A60">
            <w:pPr>
              <w:pStyle w:val="NormalWeb"/>
              <w:spacing w:before="120" w:beforeAutospacing="0" w:after="0" w:afterAutospacing="0"/>
              <w:jc w:val="both"/>
              <w:rPr>
                <w:sz w:val="20"/>
                <w:szCs w:val="20"/>
              </w:rPr>
            </w:pPr>
            <w:r w:rsidRPr="00D625A5">
              <w:rPr>
                <w:sz w:val="20"/>
                <w:szCs w:val="20"/>
              </w:rPr>
              <w:t>Hiển thị các thông tin bao gồm:</w:t>
            </w:r>
          </w:p>
          <w:p w14:paraId="40DB6EBF"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Tổng số ngày nghỉ/ năm</w:t>
            </w:r>
          </w:p>
          <w:p w14:paraId="3D347CF0"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Số ngày đã nghỉ</w:t>
            </w:r>
          </w:p>
          <w:p w14:paraId="21A9DE14"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Phép cũ</w:t>
            </w:r>
          </w:p>
          <w:p w14:paraId="0CB96568"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Phép cũ đã nghỉ</w:t>
            </w:r>
          </w:p>
          <w:p w14:paraId="3F740CD7"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Tổng số ngày nghỉ phép đến tháng hiện tại</w:t>
            </w:r>
          </w:p>
          <w:p w14:paraId="621D6793" w14:textId="77777777" w:rsidR="006C5B53" w:rsidRDefault="006C5B53" w:rsidP="003C6A60">
            <w:pPr>
              <w:pStyle w:val="NormalWeb"/>
              <w:numPr>
                <w:ilvl w:val="0"/>
                <w:numId w:val="2"/>
              </w:numPr>
              <w:spacing w:before="120" w:beforeAutospacing="0" w:after="0" w:afterAutospacing="0"/>
              <w:jc w:val="both"/>
              <w:rPr>
                <w:sz w:val="20"/>
                <w:szCs w:val="20"/>
              </w:rPr>
            </w:pPr>
            <w:r>
              <w:rPr>
                <w:sz w:val="20"/>
                <w:szCs w:val="20"/>
              </w:rPr>
              <w:t>Tổng số phép tháng còn lại</w:t>
            </w:r>
          </w:p>
          <w:p w14:paraId="0EAB3230" w14:textId="77777777" w:rsidR="006C5B53" w:rsidRDefault="006C5B53" w:rsidP="003C6A60">
            <w:pPr>
              <w:pStyle w:val="NormalWeb"/>
              <w:numPr>
                <w:ilvl w:val="0"/>
                <w:numId w:val="2"/>
              </w:numPr>
              <w:spacing w:before="120" w:beforeAutospacing="0" w:after="0" w:afterAutospacing="0"/>
              <w:jc w:val="both"/>
              <w:rPr>
                <w:ins w:id="22" w:author="Tran Van Hiep 20219013" w:date="2022-12-19T10:33:00Z"/>
                <w:sz w:val="20"/>
                <w:szCs w:val="20"/>
              </w:rPr>
            </w:pPr>
            <w:r>
              <w:rPr>
                <w:sz w:val="20"/>
                <w:szCs w:val="20"/>
              </w:rPr>
              <w:t>Ngày nghỉ năm còn lại</w:t>
            </w:r>
          </w:p>
          <w:p w14:paraId="1D1B5995" w14:textId="62D4C46F" w:rsidR="009B58D7" w:rsidRPr="006C5B53" w:rsidRDefault="009B58D7" w:rsidP="003C6A60">
            <w:pPr>
              <w:pStyle w:val="NormalWeb"/>
              <w:numPr>
                <w:ilvl w:val="0"/>
                <w:numId w:val="2"/>
              </w:numPr>
              <w:spacing w:before="120" w:beforeAutospacing="0" w:after="0" w:afterAutospacing="0"/>
              <w:jc w:val="both"/>
              <w:rPr>
                <w:sz w:val="20"/>
                <w:szCs w:val="20"/>
              </w:rPr>
            </w:pPr>
            <w:ins w:id="23" w:author="Tran Van Hiep 20219013" w:date="2022-12-19T10:33:00Z">
              <w:r>
                <w:rPr>
                  <w:sz w:val="20"/>
                  <w:szCs w:val="20"/>
                </w:rPr>
                <w:t>Thao tác</w:t>
              </w:r>
            </w:ins>
          </w:p>
        </w:tc>
      </w:tr>
      <w:tr w:rsidR="006C5B53" w:rsidRPr="00D625A5" w14:paraId="4A1375CB" w14:textId="77777777" w:rsidTr="003C6A60">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1CC4D018" w14:textId="08E8CA15" w:rsidR="006C5B53" w:rsidRPr="00D625A5" w:rsidRDefault="000C24B5" w:rsidP="003C6A60">
            <w:pPr>
              <w:widowControl/>
              <w:spacing w:before="120"/>
              <w:jc w:val="center"/>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456FECE7" w14:textId="0035E967" w:rsidR="006C5B53" w:rsidRPr="00D625A5" w:rsidRDefault="000C24B5" w:rsidP="003C6A60">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BR02</w:t>
            </w:r>
          </w:p>
        </w:tc>
        <w:tc>
          <w:tcPr>
            <w:tcW w:w="773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4F2322AB" w14:textId="2CDBD42A" w:rsidR="006C5B53" w:rsidRDefault="000C24B5" w:rsidP="003C6A60">
            <w:pPr>
              <w:pStyle w:val="NormalWeb"/>
              <w:spacing w:before="120" w:beforeAutospacing="0" w:after="0" w:afterAutospacing="0"/>
              <w:jc w:val="both"/>
              <w:rPr>
                <w:b/>
                <w:bCs/>
                <w:color w:val="000000"/>
                <w:sz w:val="20"/>
                <w:szCs w:val="20"/>
              </w:rPr>
            </w:pPr>
            <w:r w:rsidRPr="000C24B5">
              <w:rPr>
                <w:b/>
                <w:bCs/>
                <w:color w:val="000000"/>
                <w:sz w:val="20"/>
                <w:szCs w:val="20"/>
              </w:rPr>
              <w:t>Quy tắc khởi tạo dữ liệu cho các loại nghỉ</w:t>
            </w:r>
            <w:r w:rsidR="00B4788F">
              <w:rPr>
                <w:b/>
                <w:bCs/>
                <w:color w:val="000000"/>
                <w:sz w:val="20"/>
                <w:szCs w:val="20"/>
              </w:rPr>
              <w:t xml:space="preserve"> căn cứ bảng absence type và lưu ý sau</w:t>
            </w:r>
          </w:p>
          <w:p w14:paraId="5DBEA306" w14:textId="09880E66" w:rsidR="003C6A60" w:rsidRPr="00B4788F" w:rsidRDefault="000C24B5" w:rsidP="003C6A60">
            <w:pPr>
              <w:pStyle w:val="NormalWeb"/>
              <w:numPr>
                <w:ilvl w:val="0"/>
                <w:numId w:val="2"/>
              </w:numPr>
              <w:spacing w:before="120" w:beforeAutospacing="0" w:after="0" w:afterAutospacing="0"/>
              <w:rPr>
                <w:b/>
                <w:bCs/>
                <w:i/>
                <w:iCs/>
                <w:color w:val="000000"/>
                <w:sz w:val="20"/>
                <w:szCs w:val="20"/>
                <w:u w:val="single"/>
              </w:rPr>
            </w:pPr>
            <w:r w:rsidRPr="000C24B5">
              <w:rPr>
                <w:b/>
                <w:bCs/>
                <w:i/>
                <w:iCs/>
                <w:color w:val="000000"/>
                <w:sz w:val="20"/>
                <w:szCs w:val="20"/>
                <w:u w:val="single"/>
              </w:rPr>
              <w:t>Nghỉ phép</w:t>
            </w:r>
            <w:r>
              <w:rPr>
                <w:b/>
                <w:bCs/>
                <w:i/>
                <w:iCs/>
                <w:color w:val="000000"/>
                <w:sz w:val="20"/>
                <w:szCs w:val="20"/>
                <w:u w:val="single"/>
              </w:rPr>
              <w:t xml:space="preserve">: </w:t>
            </w:r>
            <w:r>
              <w:rPr>
                <w:b/>
                <w:bCs/>
                <w:i/>
                <w:iCs/>
                <w:color w:val="000000"/>
                <w:sz w:val="20"/>
                <w:szCs w:val="20"/>
                <w:u w:val="single"/>
              </w:rPr>
              <w:br/>
            </w:r>
            <w:r>
              <w:rPr>
                <w:color w:val="000000"/>
                <w:sz w:val="20"/>
                <w:szCs w:val="20"/>
              </w:rPr>
              <w:t>1. Nếu nhân viên ký hợp đồng chính thức từ năm trước thì năm hiện tại đư</w:t>
            </w:r>
            <w:r w:rsidR="003C6A60">
              <w:rPr>
                <w:color w:val="000000"/>
                <w:sz w:val="20"/>
                <w:szCs w:val="20"/>
              </w:rPr>
              <w:t>ợc</w:t>
            </w:r>
            <w:r>
              <w:rPr>
                <w:color w:val="000000"/>
                <w:sz w:val="20"/>
                <w:szCs w:val="20"/>
              </w:rPr>
              <w:t xml:space="preserve"> hưởng chế độ: 12 ngày + </w:t>
            </w:r>
            <w:r w:rsidR="003C6A60">
              <w:rPr>
                <w:color w:val="000000"/>
                <w:sz w:val="20"/>
                <w:szCs w:val="20"/>
              </w:rPr>
              <w:t>Phần nguyên của (</w:t>
            </w:r>
            <w:r>
              <w:rPr>
                <w:color w:val="000000"/>
                <w:sz w:val="20"/>
                <w:szCs w:val="20"/>
              </w:rPr>
              <w:t>thâm niên</w:t>
            </w:r>
            <w:r w:rsidR="003C6A60">
              <w:rPr>
                <w:color w:val="000000"/>
                <w:sz w:val="20"/>
                <w:szCs w:val="20"/>
              </w:rPr>
              <w:t xml:space="preserve"> / 5)</w:t>
            </w:r>
            <w:r>
              <w:rPr>
                <w:color w:val="000000"/>
                <w:sz w:val="20"/>
                <w:szCs w:val="20"/>
              </w:rPr>
              <w:br/>
            </w:r>
            <w:r>
              <w:rPr>
                <w:color w:val="000000"/>
                <w:sz w:val="20"/>
                <w:szCs w:val="20"/>
              </w:rPr>
              <w:lastRenderedPageBreak/>
              <w:t xml:space="preserve">2. </w:t>
            </w:r>
            <w:r w:rsidR="003C6A60">
              <w:rPr>
                <w:color w:val="000000"/>
                <w:sz w:val="20"/>
                <w:szCs w:val="20"/>
              </w:rPr>
              <w:t>Thâm niên tính theo ngày vào MC: Ví dụ ngày vào: 12/10/2022 thì 1</w:t>
            </w:r>
            <w:r w:rsidR="00B4788F">
              <w:rPr>
                <w:color w:val="000000"/>
                <w:sz w:val="20"/>
                <w:szCs w:val="20"/>
              </w:rPr>
              <w:t>2</w:t>
            </w:r>
            <w:r w:rsidR="003C6A60">
              <w:rPr>
                <w:color w:val="000000"/>
                <w:sz w:val="20"/>
                <w:szCs w:val="20"/>
              </w:rPr>
              <w:t>/10/2023 tính là 1 năm.</w:t>
            </w:r>
            <w:r w:rsidR="003C6A60">
              <w:rPr>
                <w:color w:val="000000"/>
                <w:sz w:val="20"/>
                <w:szCs w:val="20"/>
              </w:rPr>
              <w:br/>
              <w:t xml:space="preserve">3. Nếu nhân viên ký hợp đồng chính thức trong năm nay </w:t>
            </w:r>
            <w:r w:rsidR="003C6A60">
              <w:rPr>
                <w:color w:val="000000"/>
                <w:sz w:val="20"/>
                <w:szCs w:val="20"/>
              </w:rPr>
              <w:br/>
              <w:t>TH1: Hợp đồng học nghề, thử việc trong năm: thì Quỹ nghỉ phép trong năm được tính từ thời gian học nghề trong năm (nếu có) + thời gian thử việc (nếu có) + thời gian làm việc hợp đồng chính thức còn lại trong năm.</w:t>
            </w:r>
            <w:r w:rsidR="003C6A60">
              <w:rPr>
                <w:color w:val="000000"/>
                <w:sz w:val="20"/>
                <w:szCs w:val="20"/>
              </w:rPr>
              <w:br/>
              <w:t>TH2: Hợp đồng học nghề, thử việc ở cuối năm trước: Thì quỹ nghỉ phép chỉ tính thời gian của năm nay. Thời gian học nghề, thử việc</w:t>
            </w:r>
            <w:r w:rsidR="00B4788F">
              <w:rPr>
                <w:color w:val="000000"/>
                <w:sz w:val="20"/>
                <w:szCs w:val="20"/>
              </w:rPr>
              <w:t xml:space="preserve"> từ năm trước</w:t>
            </w:r>
            <w:r w:rsidR="003C6A60">
              <w:rPr>
                <w:color w:val="000000"/>
                <w:sz w:val="20"/>
                <w:szCs w:val="20"/>
              </w:rPr>
              <w:t xml:space="preserve"> chuyển sang kết phép năm sau.</w:t>
            </w:r>
            <w:r w:rsidR="0075577C">
              <w:rPr>
                <w:color w:val="000000"/>
                <w:sz w:val="20"/>
                <w:szCs w:val="20"/>
              </w:rPr>
              <w:br/>
            </w:r>
            <w:r w:rsidR="0075577C" w:rsidRPr="00501096">
              <w:rPr>
                <w:i/>
                <w:iCs/>
                <w:color w:val="000000"/>
                <w:sz w:val="20"/>
                <w:szCs w:val="20"/>
              </w:rPr>
              <w:t>*Hợp đồng học nghề, thử việc và chính thức phải liên tiếp nhau</w:t>
            </w:r>
            <w:r w:rsidR="00B4788F">
              <w:rPr>
                <w:color w:val="000000"/>
                <w:sz w:val="20"/>
                <w:szCs w:val="20"/>
              </w:rPr>
              <w:br/>
              <w:t>4. Kết phép = tối đa 1/3 số phép tiêu chuẩn năm. Đến ngày 1 tháng 4 nếu chưa nghỉ hết kết phép thì không được sử dụng nữa.</w:t>
            </w:r>
            <w:r w:rsidR="00B4788F">
              <w:rPr>
                <w:color w:val="000000"/>
                <w:sz w:val="20"/>
                <w:szCs w:val="20"/>
              </w:rPr>
              <w:br/>
              <w:t>Ví dụ năm cũ nhân viên hưởng chế độ 12 ngày phép nhưng nhân viên còn 5 ngày phép chưa nghỉ thì phép năm cũ chuyển sang năm mới là 4 ngày. Nếu nhân viên còn 3 ngày thì phép chuyển sang năm mới là 3 ngày.</w:t>
            </w:r>
            <w:r w:rsidR="003C6A60">
              <w:rPr>
                <w:color w:val="000000"/>
                <w:sz w:val="20"/>
                <w:szCs w:val="20"/>
              </w:rPr>
              <w:br/>
            </w:r>
            <w:r w:rsidR="00B4788F">
              <w:rPr>
                <w:color w:val="000000"/>
                <w:sz w:val="20"/>
                <w:szCs w:val="20"/>
              </w:rPr>
              <w:t>5</w:t>
            </w:r>
            <w:r w:rsidR="003C6A60">
              <w:rPr>
                <w:color w:val="000000"/>
                <w:sz w:val="20"/>
                <w:szCs w:val="20"/>
              </w:rPr>
              <w:t>. Nếu nhân viên ONB trước ngày 16 thì tháng đó không có nghỉ phép, nếu nhân viên ONB trước ngày 16 thì tháng đó có 1 ngày nghỉ phép</w:t>
            </w:r>
            <w:r w:rsidR="003C6A60">
              <w:rPr>
                <w:color w:val="000000"/>
                <w:sz w:val="20"/>
                <w:szCs w:val="20"/>
              </w:rPr>
              <w:br/>
            </w:r>
            <w:r w:rsidR="00B4788F">
              <w:rPr>
                <w:color w:val="000000"/>
                <w:sz w:val="20"/>
                <w:szCs w:val="20"/>
              </w:rPr>
              <w:t>6</w:t>
            </w:r>
            <w:r w:rsidR="003C6A60">
              <w:rPr>
                <w:color w:val="000000"/>
                <w:sz w:val="20"/>
                <w:szCs w:val="20"/>
              </w:rPr>
              <w:t>. Thời điểm cộng phép h</w:t>
            </w:r>
            <w:r w:rsidR="00B4788F">
              <w:rPr>
                <w:color w:val="000000"/>
                <w:sz w:val="20"/>
                <w:szCs w:val="20"/>
              </w:rPr>
              <w:t>à</w:t>
            </w:r>
            <w:r w:rsidR="003C6A60">
              <w:rPr>
                <w:color w:val="000000"/>
                <w:sz w:val="20"/>
                <w:szCs w:val="20"/>
              </w:rPr>
              <w:t>ng tháng là ngày 16.</w:t>
            </w:r>
          </w:p>
          <w:p w14:paraId="701537A2" w14:textId="4CA4B0E8" w:rsidR="00B4788F" w:rsidRPr="00B4788F" w:rsidRDefault="00B4788F" w:rsidP="003C6A60">
            <w:pPr>
              <w:pStyle w:val="NormalWeb"/>
              <w:numPr>
                <w:ilvl w:val="0"/>
                <w:numId w:val="2"/>
              </w:numPr>
              <w:spacing w:before="120" w:beforeAutospacing="0" w:after="0" w:afterAutospacing="0"/>
              <w:rPr>
                <w:b/>
                <w:bCs/>
                <w:i/>
                <w:iCs/>
                <w:color w:val="000000"/>
                <w:sz w:val="20"/>
                <w:szCs w:val="20"/>
                <w:u w:val="single"/>
              </w:rPr>
            </w:pPr>
            <w:r>
              <w:rPr>
                <w:b/>
                <w:bCs/>
                <w:i/>
                <w:iCs/>
                <w:color w:val="000000"/>
                <w:sz w:val="20"/>
                <w:szCs w:val="20"/>
                <w:u w:val="single"/>
              </w:rPr>
              <w:t>Nghỉ sinh nhật:</w:t>
            </w:r>
            <w:r>
              <w:rPr>
                <w:b/>
                <w:bCs/>
                <w:i/>
                <w:iCs/>
                <w:color w:val="000000"/>
                <w:sz w:val="20"/>
                <w:szCs w:val="20"/>
                <w:u w:val="single"/>
              </w:rPr>
              <w:br/>
            </w:r>
            <w:r>
              <w:rPr>
                <w:color w:val="000000"/>
                <w:sz w:val="20"/>
                <w:szCs w:val="20"/>
              </w:rPr>
              <w:t>Nếu thời điểm tạo quỹ đã qua sinh nhật của nhân viên thì năm đó có quỹ = 0</w:t>
            </w:r>
            <w:r>
              <w:rPr>
                <w:color w:val="000000"/>
                <w:sz w:val="20"/>
                <w:szCs w:val="20"/>
              </w:rPr>
              <w:br/>
              <w:t>Nếu thời điểm tạo quỹ trước ngày sinh nhật của nhân viên</w:t>
            </w:r>
            <w:ins w:id="24" w:author="Tran Van Hiep 20219013" w:date="2022-12-15T08:56:00Z">
              <w:r w:rsidR="008C53C3">
                <w:rPr>
                  <w:color w:val="000000"/>
                  <w:sz w:val="20"/>
                  <w:szCs w:val="20"/>
                </w:rPr>
                <w:t xml:space="preserve"> </w:t>
              </w:r>
            </w:ins>
            <w:r w:rsidR="008C53C3">
              <w:rPr>
                <w:color w:val="000000"/>
                <w:sz w:val="20"/>
                <w:szCs w:val="20"/>
              </w:rPr>
              <w:t>thì năm đó có quỹ = 1</w:t>
            </w:r>
          </w:p>
          <w:p w14:paraId="4ECA0939" w14:textId="77777777" w:rsidR="00F31D86" w:rsidRPr="009F6F6D" w:rsidRDefault="00B4788F" w:rsidP="006F13B1">
            <w:pPr>
              <w:pStyle w:val="NormalWeb"/>
              <w:numPr>
                <w:ilvl w:val="0"/>
                <w:numId w:val="2"/>
              </w:numPr>
              <w:spacing w:before="120" w:beforeAutospacing="0" w:after="0" w:afterAutospacing="0"/>
              <w:rPr>
                <w:ins w:id="25" w:author="Tran Van Hiep 20219013" w:date="2022-12-19T14:46:00Z"/>
                <w:b/>
                <w:bCs/>
                <w:i/>
                <w:iCs/>
                <w:color w:val="000000"/>
                <w:sz w:val="20"/>
                <w:szCs w:val="20"/>
                <w:u w:val="single"/>
                <w:rPrChange w:id="26" w:author="Tran Van Hiep 20219013" w:date="2022-12-19T14:46:00Z">
                  <w:rPr>
                    <w:ins w:id="27" w:author="Tran Van Hiep 20219013" w:date="2022-12-19T14:46:00Z"/>
                    <w:color w:val="000000"/>
                    <w:sz w:val="20"/>
                    <w:szCs w:val="20"/>
                  </w:rPr>
                </w:rPrChange>
              </w:rPr>
            </w:pPr>
            <w:r>
              <w:rPr>
                <w:b/>
                <w:bCs/>
                <w:i/>
                <w:iCs/>
                <w:color w:val="000000"/>
                <w:sz w:val="20"/>
                <w:szCs w:val="20"/>
                <w:u w:val="single"/>
              </w:rPr>
              <w:t>Các loại nghỉ khác:</w:t>
            </w:r>
            <w:r w:rsidRPr="00625B4A">
              <w:rPr>
                <w:b/>
                <w:bCs/>
                <w:i/>
                <w:iCs/>
                <w:color w:val="000000"/>
                <w:sz w:val="20"/>
                <w:szCs w:val="20"/>
              </w:rPr>
              <w:t xml:space="preserve"> </w:t>
            </w:r>
            <w:r w:rsidRPr="00625B4A">
              <w:rPr>
                <w:color w:val="000000"/>
                <w:sz w:val="20"/>
                <w:szCs w:val="20"/>
              </w:rPr>
              <w:t>Theo thông tin đã quy định trong bảng loại nghỉ (absence type).</w:t>
            </w:r>
          </w:p>
          <w:p w14:paraId="000132D6" w14:textId="77777777" w:rsidR="009F6F6D" w:rsidRDefault="009F6F6D" w:rsidP="006F13B1">
            <w:pPr>
              <w:pStyle w:val="NormalWeb"/>
              <w:numPr>
                <w:ilvl w:val="0"/>
                <w:numId w:val="2"/>
              </w:numPr>
              <w:spacing w:before="120" w:beforeAutospacing="0" w:after="0" w:afterAutospacing="0"/>
              <w:rPr>
                <w:ins w:id="28" w:author="Tran Van Hiep 20219013" w:date="2022-12-19T14:46:00Z"/>
                <w:b/>
                <w:bCs/>
                <w:i/>
                <w:iCs/>
                <w:color w:val="000000"/>
                <w:sz w:val="20"/>
                <w:szCs w:val="20"/>
                <w:u w:val="single"/>
              </w:rPr>
            </w:pPr>
            <w:ins w:id="29" w:author="Tran Van Hiep 20219013" w:date="2022-12-19T14:46:00Z">
              <w:r>
                <w:rPr>
                  <w:b/>
                  <w:bCs/>
                  <w:i/>
                  <w:iCs/>
                  <w:color w:val="000000"/>
                  <w:sz w:val="20"/>
                  <w:szCs w:val="20"/>
                  <w:u w:val="single"/>
                </w:rPr>
                <w:t>Công thức tính các tham số liên quan đến loại nghỉ</w:t>
              </w:r>
            </w:ins>
          </w:p>
          <w:tbl>
            <w:tblPr>
              <w:tblW w:w="6564" w:type="dxa"/>
              <w:tblLook w:val="04A0" w:firstRow="1" w:lastRow="0" w:firstColumn="1" w:lastColumn="0" w:noHBand="0" w:noVBand="1"/>
              <w:tblPrChange w:id="30" w:author="Tran Van Hiep 20219013" w:date="2022-12-19T14:52:00Z">
                <w:tblPr>
                  <w:tblW w:w="3900" w:type="dxa"/>
                  <w:tblLook w:val="04A0" w:firstRow="1" w:lastRow="0" w:firstColumn="1" w:lastColumn="0" w:noHBand="0" w:noVBand="1"/>
                </w:tblPr>
              </w:tblPrChange>
            </w:tblPr>
            <w:tblGrid>
              <w:gridCol w:w="1300"/>
              <w:gridCol w:w="1300"/>
              <w:gridCol w:w="3964"/>
              <w:tblGridChange w:id="31">
                <w:tblGrid>
                  <w:gridCol w:w="1300"/>
                  <w:gridCol w:w="1300"/>
                  <w:gridCol w:w="1300"/>
                </w:tblGrid>
              </w:tblGridChange>
            </w:tblGrid>
            <w:tr w:rsidR="009F6F6D" w:rsidRPr="009F6F6D" w14:paraId="4D82F494" w14:textId="77777777" w:rsidTr="009F6F6D">
              <w:trPr>
                <w:trHeight w:val="1020"/>
                <w:ins w:id="32" w:author="Tran Van Hiep 20219013" w:date="2022-12-19T14:51:00Z"/>
                <w:trPrChange w:id="33" w:author="Tran Van Hiep 20219013" w:date="2022-12-19T14:52:00Z">
                  <w:trPr>
                    <w:trHeight w:val="1020"/>
                  </w:trPr>
                </w:trPrChange>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tcPrChange w:id="34" w:author="Tran Van Hiep 20219013" w:date="2022-12-19T14:52:00Z">
                    <w:tcPr>
                      <w:tcW w:w="130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862E900" w14:textId="516A43F7" w:rsidR="009F6F6D" w:rsidRPr="009F6F6D" w:rsidRDefault="009F6F6D" w:rsidP="009F6F6D">
                  <w:pPr>
                    <w:widowControl/>
                    <w:jc w:val="left"/>
                    <w:rPr>
                      <w:ins w:id="35" w:author="Tran Van Hiep 20219013" w:date="2022-12-19T14:51:00Z"/>
                      <w:rFonts w:ascii="Times New Roman" w:hAnsi="Times New Roman" w:cs="Times New Roman"/>
                      <w:color w:val="000000"/>
                    </w:rPr>
                  </w:pPr>
                  <w:ins w:id="36" w:author="Tran Van Hiep 20219013" w:date="2022-12-19T14:51:00Z">
                    <w:r>
                      <w:rPr>
                        <w:rFonts w:ascii="Times New Roman" w:hAnsi="Times New Roman" w:cs="Times New Roman"/>
                        <w:color w:val="000000"/>
                      </w:rPr>
                      <w:t>Trường thông tin</w:t>
                    </w:r>
                  </w:ins>
                </w:p>
              </w:tc>
              <w:tc>
                <w:tcPr>
                  <w:tcW w:w="1300" w:type="dxa"/>
                  <w:tcBorders>
                    <w:top w:val="single" w:sz="4" w:space="0" w:color="auto"/>
                    <w:left w:val="nil"/>
                    <w:bottom w:val="single" w:sz="4" w:space="0" w:color="auto"/>
                    <w:right w:val="single" w:sz="4" w:space="0" w:color="auto"/>
                  </w:tcBorders>
                  <w:shd w:val="clear" w:color="auto" w:fill="auto"/>
                  <w:vAlign w:val="bottom"/>
                  <w:tcPrChange w:id="37" w:author="Tran Van Hiep 20219013" w:date="2022-12-19T14:52:00Z">
                    <w:tcPr>
                      <w:tcW w:w="1300" w:type="dxa"/>
                      <w:tcBorders>
                        <w:top w:val="single" w:sz="4" w:space="0" w:color="auto"/>
                        <w:left w:val="nil"/>
                        <w:bottom w:val="single" w:sz="4" w:space="0" w:color="auto"/>
                        <w:right w:val="single" w:sz="4" w:space="0" w:color="auto"/>
                      </w:tcBorders>
                      <w:shd w:val="clear" w:color="auto" w:fill="auto"/>
                      <w:vAlign w:val="bottom"/>
                    </w:tcPr>
                  </w:tcPrChange>
                </w:tcPr>
                <w:p w14:paraId="7591741F" w14:textId="054F918B" w:rsidR="009F6F6D" w:rsidRPr="009F6F6D" w:rsidRDefault="009F6F6D" w:rsidP="009F6F6D">
                  <w:pPr>
                    <w:rPr>
                      <w:ins w:id="38" w:author="Tran Van Hiep 20219013" w:date="2022-12-19T14:51:00Z"/>
                      <w:rFonts w:ascii="Times New Roman" w:hAnsi="Times New Roman" w:cs="Times New Roman"/>
                      <w:color w:val="000000"/>
                    </w:rPr>
                  </w:pPr>
                  <w:ins w:id="39" w:author="Tran Van Hiep 20219013" w:date="2022-12-19T14:51:00Z">
                    <w:r>
                      <w:rPr>
                        <w:rFonts w:ascii="Times New Roman" w:hAnsi="Times New Roman" w:cs="Times New Roman"/>
                        <w:color w:val="000000"/>
                      </w:rPr>
                      <w:t>Công thức tính</w:t>
                    </w:r>
                  </w:ins>
                </w:p>
              </w:tc>
              <w:tc>
                <w:tcPr>
                  <w:tcW w:w="3964" w:type="dxa"/>
                  <w:tcBorders>
                    <w:top w:val="single" w:sz="4" w:space="0" w:color="auto"/>
                    <w:left w:val="nil"/>
                    <w:bottom w:val="single" w:sz="4" w:space="0" w:color="auto"/>
                    <w:right w:val="single" w:sz="4" w:space="0" w:color="auto"/>
                  </w:tcBorders>
                  <w:tcPrChange w:id="40" w:author="Tran Van Hiep 20219013" w:date="2022-12-19T14:52:00Z">
                    <w:tcPr>
                      <w:tcW w:w="1300" w:type="dxa"/>
                      <w:tcBorders>
                        <w:top w:val="single" w:sz="4" w:space="0" w:color="auto"/>
                        <w:left w:val="nil"/>
                        <w:bottom w:val="single" w:sz="4" w:space="0" w:color="auto"/>
                        <w:right w:val="single" w:sz="4" w:space="0" w:color="auto"/>
                      </w:tcBorders>
                    </w:tcPr>
                  </w:tcPrChange>
                </w:tcPr>
                <w:p w14:paraId="6820CDC5" w14:textId="12A0D50C" w:rsidR="009F6F6D" w:rsidRPr="009F6F6D" w:rsidRDefault="009F6F6D" w:rsidP="009F6F6D">
                  <w:pPr>
                    <w:rPr>
                      <w:ins w:id="41" w:author="Tran Van Hiep 20219013" w:date="2022-12-19T14:51:00Z"/>
                      <w:rFonts w:ascii="Times New Roman" w:hAnsi="Times New Roman" w:cs="Times New Roman"/>
                      <w:color w:val="000000"/>
                    </w:rPr>
                  </w:pPr>
                  <w:ins w:id="42" w:author="Tran Van Hiep 20219013" w:date="2022-12-19T14:51:00Z">
                    <w:r>
                      <w:rPr>
                        <w:rFonts w:ascii="Times New Roman" w:hAnsi="Times New Roman" w:cs="Times New Roman"/>
                        <w:color w:val="000000"/>
                      </w:rPr>
                      <w:t>Ghi chú</w:t>
                    </w:r>
                  </w:ins>
                </w:p>
              </w:tc>
            </w:tr>
            <w:tr w:rsidR="009F6F6D" w:rsidRPr="009F6F6D" w14:paraId="28E93F62" w14:textId="03068F19" w:rsidTr="009F6F6D">
              <w:tblPrEx>
                <w:tblPrExChange w:id="43" w:author="Tran Van Hiep 20219013" w:date="2022-12-19T14:52:00Z">
                  <w:tblPrEx>
                    <w:tblW w:w="2600" w:type="dxa"/>
                  </w:tblPrEx>
                </w:tblPrExChange>
              </w:tblPrEx>
              <w:trPr>
                <w:trHeight w:val="1020"/>
                <w:ins w:id="44" w:author="Tran Van Hiep 20219013" w:date="2022-12-19T14:46:00Z"/>
                <w:trPrChange w:id="45" w:author="Tran Van Hiep 20219013" w:date="2022-12-19T14:52:00Z">
                  <w:trPr>
                    <w:trHeight w:val="1020"/>
                  </w:trPr>
                </w:trPrChange>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Change w:id="46" w:author="Tran Van Hiep 20219013" w:date="2022-12-19T14:52:00Z">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31C5A563" w14:textId="77777777" w:rsidR="009F6F6D" w:rsidRPr="009F6F6D" w:rsidRDefault="009F6F6D" w:rsidP="009F6F6D">
                  <w:pPr>
                    <w:widowControl/>
                    <w:jc w:val="left"/>
                    <w:rPr>
                      <w:ins w:id="47" w:author="Tran Van Hiep 20219013" w:date="2022-12-19T14:46:00Z"/>
                      <w:rFonts w:ascii="Times New Roman" w:eastAsia="Times New Roman" w:hAnsi="Times New Roman" w:cs="Times New Roman"/>
                      <w:color w:val="000000"/>
                      <w:kern w:val="0"/>
                      <w:sz w:val="24"/>
                      <w:lang w:eastAsia="en-US"/>
                      <w:rPrChange w:id="48" w:author="Tran Van Hiep 20219013" w:date="2022-12-19T14:46:00Z">
                        <w:rPr>
                          <w:ins w:id="49" w:author="Tran Van Hiep 20219013" w:date="2022-12-19T14:46:00Z"/>
                          <w:rFonts w:eastAsia="Times New Roman"/>
                          <w:color w:val="000000"/>
                          <w:kern w:val="0"/>
                          <w:sz w:val="24"/>
                          <w:lang w:eastAsia="en-US"/>
                        </w:rPr>
                      </w:rPrChange>
                    </w:rPr>
                  </w:pPr>
                  <w:ins w:id="50" w:author="Tran Van Hiep 20219013" w:date="2022-12-19T14:46:00Z">
                    <w:r w:rsidRPr="009F6F6D">
                      <w:rPr>
                        <w:rFonts w:ascii="Times New Roman" w:hAnsi="Times New Roman" w:cs="Times New Roman"/>
                        <w:color w:val="000000"/>
                        <w:rPrChange w:id="51" w:author="Tran Van Hiep 20219013" w:date="2022-12-19T14:46:00Z">
                          <w:rPr>
                            <w:rFonts w:ascii="Arial" w:eastAsiaTheme="majorEastAsia" w:hAnsi="Arial" w:cstheme="majorBidi"/>
                            <w:b/>
                            <w:color w:val="000000"/>
                            <w:kern w:val="0"/>
                            <w:sz w:val="20"/>
                            <w:szCs w:val="20"/>
                            <w:lang w:val="vi-VN" w:eastAsia="en-US"/>
                          </w:rPr>
                        </w:rPrChange>
                      </w:rPr>
                      <w:t>Tổng số ngày nghỉ/ năm (A)</w:t>
                    </w:r>
                  </w:ins>
                </w:p>
              </w:tc>
              <w:tc>
                <w:tcPr>
                  <w:tcW w:w="1300" w:type="dxa"/>
                  <w:tcBorders>
                    <w:top w:val="single" w:sz="4" w:space="0" w:color="auto"/>
                    <w:left w:val="nil"/>
                    <w:bottom w:val="single" w:sz="4" w:space="0" w:color="auto"/>
                    <w:right w:val="single" w:sz="4" w:space="0" w:color="auto"/>
                  </w:tcBorders>
                  <w:shd w:val="clear" w:color="auto" w:fill="auto"/>
                  <w:vAlign w:val="bottom"/>
                  <w:hideMark/>
                  <w:tcPrChange w:id="52" w:author="Tran Van Hiep 20219013" w:date="2022-12-19T14:52:00Z">
                    <w:tcPr>
                      <w:tcW w:w="1300" w:type="dxa"/>
                      <w:tcBorders>
                        <w:top w:val="single" w:sz="4" w:space="0" w:color="auto"/>
                        <w:left w:val="nil"/>
                        <w:bottom w:val="single" w:sz="4" w:space="0" w:color="auto"/>
                        <w:right w:val="single" w:sz="4" w:space="0" w:color="auto"/>
                      </w:tcBorders>
                      <w:shd w:val="clear" w:color="auto" w:fill="auto"/>
                      <w:vAlign w:val="bottom"/>
                      <w:hideMark/>
                    </w:tcPr>
                  </w:tcPrChange>
                </w:tcPr>
                <w:p w14:paraId="06669831" w14:textId="77777777" w:rsidR="009F6F6D" w:rsidRPr="009F6F6D" w:rsidRDefault="009F6F6D" w:rsidP="009F6F6D">
                  <w:pPr>
                    <w:rPr>
                      <w:ins w:id="53" w:author="Tran Van Hiep 20219013" w:date="2022-12-19T14:46:00Z"/>
                      <w:rFonts w:ascii="Times New Roman" w:hAnsi="Times New Roman" w:cs="Times New Roman"/>
                      <w:color w:val="000000"/>
                      <w:rPrChange w:id="54" w:author="Tran Van Hiep 20219013" w:date="2022-12-19T14:46:00Z">
                        <w:rPr>
                          <w:ins w:id="55" w:author="Tran Van Hiep 20219013" w:date="2022-12-19T14:46:00Z"/>
                          <w:color w:val="000000"/>
                        </w:rPr>
                      </w:rPrChange>
                    </w:rPr>
                  </w:pPr>
                  <w:ins w:id="56" w:author="Tran Van Hiep 20219013" w:date="2022-12-19T14:46:00Z">
                    <w:r w:rsidRPr="009F6F6D">
                      <w:rPr>
                        <w:rFonts w:ascii="Times New Roman" w:hAnsi="Times New Roman" w:cs="Times New Roman"/>
                        <w:color w:val="000000"/>
                        <w:rPrChange w:id="57" w:author="Tran Van Hiep 20219013" w:date="2022-12-19T14:46:00Z">
                          <w:rPr>
                            <w:rFonts w:ascii="Arial" w:eastAsiaTheme="majorEastAsia" w:hAnsi="Arial" w:cstheme="majorBidi"/>
                            <w:b/>
                            <w:color w:val="000000"/>
                            <w:kern w:val="0"/>
                            <w:sz w:val="20"/>
                            <w:szCs w:val="20"/>
                            <w:lang w:val="vi-VN" w:eastAsia="en-US"/>
                          </w:rPr>
                        </w:rPrChange>
                      </w:rPr>
                      <w:t> </w:t>
                    </w:r>
                  </w:ins>
                </w:p>
              </w:tc>
              <w:tc>
                <w:tcPr>
                  <w:tcW w:w="3964" w:type="dxa"/>
                  <w:tcBorders>
                    <w:top w:val="single" w:sz="4" w:space="0" w:color="auto"/>
                    <w:left w:val="nil"/>
                    <w:bottom w:val="single" w:sz="4" w:space="0" w:color="auto"/>
                    <w:right w:val="single" w:sz="4" w:space="0" w:color="auto"/>
                  </w:tcBorders>
                  <w:tcPrChange w:id="58" w:author="Tran Van Hiep 20219013" w:date="2022-12-19T14:52:00Z">
                    <w:tcPr>
                      <w:tcW w:w="1300" w:type="dxa"/>
                      <w:tcBorders>
                        <w:top w:val="single" w:sz="4" w:space="0" w:color="auto"/>
                        <w:left w:val="nil"/>
                        <w:bottom w:val="single" w:sz="4" w:space="0" w:color="auto"/>
                        <w:right w:val="single" w:sz="4" w:space="0" w:color="auto"/>
                      </w:tcBorders>
                    </w:tcPr>
                  </w:tcPrChange>
                </w:tcPr>
                <w:p w14:paraId="73C4086D" w14:textId="77777777" w:rsidR="009F6F6D" w:rsidRDefault="00C30565" w:rsidP="009F6F6D">
                  <w:pPr>
                    <w:rPr>
                      <w:ins w:id="59" w:author="Tran Van Hiep 20219013" w:date="2022-12-19T14:58:00Z"/>
                      <w:rFonts w:ascii="Times New Roman" w:hAnsi="Times New Roman" w:cs="Times New Roman"/>
                      <w:color w:val="000000"/>
                    </w:rPr>
                  </w:pPr>
                  <w:ins w:id="60" w:author="Tran Van Hiep 20219013" w:date="2022-12-19T14:58:00Z">
                    <w:r>
                      <w:rPr>
                        <w:rFonts w:ascii="Times New Roman" w:hAnsi="Times New Roman" w:cs="Times New Roman"/>
                        <w:color w:val="000000"/>
                      </w:rPr>
                      <w:t>Nghỉ phép: Theo quy tắc đã nêu ở BR02</w:t>
                    </w:r>
                  </w:ins>
                </w:p>
                <w:p w14:paraId="2DAC5CB8" w14:textId="3630C019" w:rsidR="00C30565" w:rsidRPr="009F6F6D" w:rsidRDefault="00C30565">
                  <w:pPr>
                    <w:jc w:val="left"/>
                    <w:rPr>
                      <w:ins w:id="61" w:author="Tran Van Hiep 20219013" w:date="2022-12-19T14:51:00Z"/>
                      <w:rFonts w:ascii="Times New Roman" w:hAnsi="Times New Roman" w:cs="Times New Roman"/>
                      <w:color w:val="000000"/>
                    </w:rPr>
                    <w:pPrChange w:id="62" w:author="Tran Van Hiep 20219013" w:date="2022-12-19T14:59:00Z">
                      <w:pPr/>
                    </w:pPrChange>
                  </w:pPr>
                  <w:ins w:id="63" w:author="Tran Van Hiep 20219013" w:date="2022-12-19T14:59:00Z">
                    <w:r>
                      <w:rPr>
                        <w:rFonts w:ascii="Times New Roman" w:hAnsi="Times New Roman" w:cs="Times New Roman"/>
                        <w:color w:val="000000"/>
                      </w:rPr>
                      <w:t xml:space="preserve">Các loại nghỉ khác: Theo quy ước trong bảng loại nghỉ, </w:t>
                    </w:r>
                    <w:r>
                      <w:rPr>
                        <w:rFonts w:ascii="Times New Roman" w:hAnsi="Times New Roman" w:cs="Times New Roman"/>
                        <w:color w:val="000000"/>
                      </w:rPr>
                      <w:br/>
                      <w:t>Nếu không được quy ước trong bảng loại nghỉ thì không validate. (C</w:t>
                    </w:r>
                  </w:ins>
                  <w:ins w:id="64" w:author="Tran Van Hiep 20219013" w:date="2022-12-19T15:00:00Z">
                    <w:r>
                      <w:rPr>
                        <w:rFonts w:ascii="Times New Roman" w:hAnsi="Times New Roman" w:cs="Times New Roman"/>
                        <w:color w:val="000000"/>
                      </w:rPr>
                      <w:t>ó nghĩa không giới hạn số ngày nghỉ trong năm)</w:t>
                    </w:r>
                  </w:ins>
                </w:p>
              </w:tc>
            </w:tr>
            <w:tr w:rsidR="009F6F6D" w:rsidRPr="009F6F6D" w14:paraId="7B4FB971" w14:textId="486DBFE2" w:rsidTr="009F6F6D">
              <w:tblPrEx>
                <w:tblPrExChange w:id="65" w:author="Tran Van Hiep 20219013" w:date="2022-12-19T14:52:00Z">
                  <w:tblPrEx>
                    <w:tblW w:w="2600" w:type="dxa"/>
                  </w:tblPrEx>
                </w:tblPrExChange>
              </w:tblPrEx>
              <w:trPr>
                <w:trHeight w:val="680"/>
                <w:ins w:id="66" w:author="Tran Van Hiep 20219013" w:date="2022-12-19T14:46:00Z"/>
                <w:trPrChange w:id="67" w:author="Tran Van Hiep 20219013" w:date="2022-12-19T14:52:00Z">
                  <w:trPr>
                    <w:trHeight w:val="68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68"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17315331" w14:textId="77777777" w:rsidR="009F6F6D" w:rsidRPr="009F6F6D" w:rsidRDefault="009F6F6D" w:rsidP="009F6F6D">
                  <w:pPr>
                    <w:rPr>
                      <w:ins w:id="69" w:author="Tran Van Hiep 20219013" w:date="2022-12-19T14:46:00Z"/>
                      <w:rFonts w:ascii="Times New Roman" w:hAnsi="Times New Roman" w:cs="Times New Roman"/>
                      <w:color w:val="000000"/>
                      <w:rPrChange w:id="70" w:author="Tran Van Hiep 20219013" w:date="2022-12-19T14:46:00Z">
                        <w:rPr>
                          <w:ins w:id="71" w:author="Tran Van Hiep 20219013" w:date="2022-12-19T14:46:00Z"/>
                          <w:color w:val="000000"/>
                        </w:rPr>
                      </w:rPrChange>
                    </w:rPr>
                  </w:pPr>
                  <w:ins w:id="72" w:author="Tran Van Hiep 20219013" w:date="2022-12-19T14:46:00Z">
                    <w:r w:rsidRPr="009F6F6D">
                      <w:rPr>
                        <w:rFonts w:ascii="Times New Roman" w:hAnsi="Times New Roman" w:cs="Times New Roman"/>
                        <w:color w:val="000000"/>
                        <w:rPrChange w:id="73" w:author="Tran Van Hiep 20219013" w:date="2022-12-19T14:46:00Z">
                          <w:rPr>
                            <w:color w:val="000000"/>
                          </w:rPr>
                        </w:rPrChange>
                      </w:rPr>
                      <w:t>Số ngày đã nghỉ (B)</w:t>
                    </w:r>
                  </w:ins>
                </w:p>
              </w:tc>
              <w:tc>
                <w:tcPr>
                  <w:tcW w:w="1300" w:type="dxa"/>
                  <w:tcBorders>
                    <w:top w:val="nil"/>
                    <w:left w:val="nil"/>
                    <w:bottom w:val="single" w:sz="4" w:space="0" w:color="auto"/>
                    <w:right w:val="single" w:sz="4" w:space="0" w:color="auto"/>
                  </w:tcBorders>
                  <w:shd w:val="clear" w:color="auto" w:fill="auto"/>
                  <w:vAlign w:val="bottom"/>
                  <w:hideMark/>
                  <w:tcPrChange w:id="74"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5A51484E" w14:textId="2EE48600" w:rsidR="009F6F6D" w:rsidRPr="009F6F6D" w:rsidRDefault="009F6F6D" w:rsidP="009F6F6D">
                  <w:pPr>
                    <w:rPr>
                      <w:ins w:id="75" w:author="Tran Van Hiep 20219013" w:date="2022-12-19T14:46:00Z"/>
                      <w:rFonts w:ascii="Times New Roman" w:hAnsi="Times New Roman" w:cs="Times New Roman"/>
                      <w:color w:val="000000"/>
                      <w:rPrChange w:id="76" w:author="Tran Van Hiep 20219013" w:date="2022-12-19T14:46:00Z">
                        <w:rPr>
                          <w:ins w:id="77" w:author="Tran Van Hiep 20219013" w:date="2022-12-19T14:46:00Z"/>
                          <w:color w:val="000000"/>
                        </w:rPr>
                      </w:rPrChange>
                    </w:rPr>
                  </w:pPr>
                  <w:ins w:id="78" w:author="Tran Van Hiep 20219013" w:date="2022-12-19T14:46:00Z">
                    <w:r w:rsidRPr="009F6F6D">
                      <w:rPr>
                        <w:rFonts w:ascii="Times New Roman" w:hAnsi="Times New Roman" w:cs="Times New Roman"/>
                        <w:color w:val="000000"/>
                        <w:rPrChange w:id="79" w:author="Tran Van Hiep 20219013" w:date="2022-12-19T14:46:00Z">
                          <w:rPr>
                            <w:color w:val="000000"/>
                          </w:rPr>
                        </w:rPrChange>
                      </w:rPr>
                      <w:t>Sum theo đơn nghỉ</w:t>
                    </w:r>
                  </w:ins>
                  <w:ins w:id="80" w:author="Tran Van Hiep 20219013" w:date="2022-12-19T14:47:00Z">
                    <w:r>
                      <w:rPr>
                        <w:rFonts w:ascii="Times New Roman" w:hAnsi="Times New Roman" w:cs="Times New Roman"/>
                        <w:color w:val="000000"/>
                      </w:rPr>
                      <w:t xml:space="preserve"> trong năm</w:t>
                    </w:r>
                  </w:ins>
                </w:p>
              </w:tc>
              <w:tc>
                <w:tcPr>
                  <w:tcW w:w="3964" w:type="dxa"/>
                  <w:tcBorders>
                    <w:top w:val="nil"/>
                    <w:left w:val="nil"/>
                    <w:bottom w:val="single" w:sz="4" w:space="0" w:color="auto"/>
                    <w:right w:val="single" w:sz="4" w:space="0" w:color="auto"/>
                  </w:tcBorders>
                  <w:tcPrChange w:id="81" w:author="Tran Van Hiep 20219013" w:date="2022-12-19T14:52:00Z">
                    <w:tcPr>
                      <w:tcW w:w="1300" w:type="dxa"/>
                      <w:tcBorders>
                        <w:top w:val="nil"/>
                        <w:left w:val="nil"/>
                        <w:bottom w:val="single" w:sz="4" w:space="0" w:color="auto"/>
                        <w:right w:val="single" w:sz="4" w:space="0" w:color="auto"/>
                      </w:tcBorders>
                    </w:tcPr>
                  </w:tcPrChange>
                </w:tcPr>
                <w:p w14:paraId="3567250F" w14:textId="77777777" w:rsidR="009F6F6D" w:rsidRPr="009F6F6D" w:rsidRDefault="009F6F6D" w:rsidP="009F6F6D">
                  <w:pPr>
                    <w:rPr>
                      <w:ins w:id="82" w:author="Tran Van Hiep 20219013" w:date="2022-12-19T14:51:00Z"/>
                      <w:rFonts w:ascii="Times New Roman" w:hAnsi="Times New Roman" w:cs="Times New Roman"/>
                      <w:color w:val="000000"/>
                    </w:rPr>
                  </w:pPr>
                </w:p>
              </w:tc>
            </w:tr>
            <w:tr w:rsidR="009F6F6D" w:rsidRPr="009F6F6D" w14:paraId="0E3EA4FF" w14:textId="51056FC3" w:rsidTr="009F6F6D">
              <w:tblPrEx>
                <w:tblPrExChange w:id="83" w:author="Tran Van Hiep 20219013" w:date="2022-12-19T14:52:00Z">
                  <w:tblPrEx>
                    <w:tblW w:w="2600" w:type="dxa"/>
                  </w:tblPrEx>
                </w:tblPrExChange>
              </w:tblPrEx>
              <w:trPr>
                <w:trHeight w:val="1360"/>
                <w:ins w:id="84" w:author="Tran Van Hiep 20219013" w:date="2022-12-19T14:46:00Z"/>
                <w:trPrChange w:id="85" w:author="Tran Van Hiep 20219013" w:date="2022-12-19T14:52:00Z">
                  <w:trPr>
                    <w:trHeight w:val="136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86"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626CE51E" w14:textId="77777777" w:rsidR="009F6F6D" w:rsidRPr="009F6F6D" w:rsidRDefault="009F6F6D" w:rsidP="009F6F6D">
                  <w:pPr>
                    <w:rPr>
                      <w:ins w:id="87" w:author="Tran Van Hiep 20219013" w:date="2022-12-19T14:46:00Z"/>
                      <w:rFonts w:ascii="Times New Roman" w:hAnsi="Times New Roman" w:cs="Times New Roman"/>
                      <w:color w:val="000000"/>
                      <w:rPrChange w:id="88" w:author="Tran Van Hiep 20219013" w:date="2022-12-19T14:46:00Z">
                        <w:rPr>
                          <w:ins w:id="89" w:author="Tran Van Hiep 20219013" w:date="2022-12-19T14:46:00Z"/>
                          <w:color w:val="000000"/>
                        </w:rPr>
                      </w:rPrChange>
                    </w:rPr>
                  </w:pPr>
                  <w:ins w:id="90" w:author="Tran Van Hiep 20219013" w:date="2022-12-19T14:46:00Z">
                    <w:r w:rsidRPr="009F6F6D">
                      <w:rPr>
                        <w:rFonts w:ascii="Times New Roman" w:hAnsi="Times New Roman" w:cs="Times New Roman"/>
                        <w:color w:val="000000"/>
                        <w:rPrChange w:id="91" w:author="Tran Van Hiep 20219013" w:date="2022-12-19T14:46:00Z">
                          <w:rPr>
                            <w:color w:val="000000"/>
                          </w:rPr>
                        </w:rPrChange>
                      </w:rPr>
                      <w:t>Phép cũ E)</w:t>
                    </w:r>
                  </w:ins>
                </w:p>
              </w:tc>
              <w:tc>
                <w:tcPr>
                  <w:tcW w:w="1300" w:type="dxa"/>
                  <w:tcBorders>
                    <w:top w:val="nil"/>
                    <w:left w:val="nil"/>
                    <w:bottom w:val="single" w:sz="4" w:space="0" w:color="auto"/>
                    <w:right w:val="single" w:sz="4" w:space="0" w:color="auto"/>
                  </w:tcBorders>
                  <w:shd w:val="clear" w:color="auto" w:fill="auto"/>
                  <w:vAlign w:val="bottom"/>
                  <w:hideMark/>
                  <w:tcPrChange w:id="92"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069E9ECC" w14:textId="77777777" w:rsidR="009F6F6D" w:rsidRPr="009F6F6D" w:rsidRDefault="009F6F6D" w:rsidP="009F6F6D">
                  <w:pPr>
                    <w:rPr>
                      <w:ins w:id="93" w:author="Tran Van Hiep 20219013" w:date="2022-12-19T14:46:00Z"/>
                      <w:rFonts w:ascii="Times New Roman" w:hAnsi="Times New Roman" w:cs="Times New Roman"/>
                      <w:color w:val="000000"/>
                      <w:rPrChange w:id="94" w:author="Tran Van Hiep 20219013" w:date="2022-12-19T14:46:00Z">
                        <w:rPr>
                          <w:ins w:id="95" w:author="Tran Van Hiep 20219013" w:date="2022-12-19T14:46:00Z"/>
                          <w:color w:val="000000"/>
                        </w:rPr>
                      </w:rPrChange>
                    </w:rPr>
                  </w:pPr>
                  <w:ins w:id="96" w:author="Tran Van Hiep 20219013" w:date="2022-12-19T14:46:00Z">
                    <w:r w:rsidRPr="009F6F6D">
                      <w:rPr>
                        <w:rFonts w:ascii="Times New Roman" w:hAnsi="Times New Roman" w:cs="Times New Roman"/>
                        <w:color w:val="000000"/>
                        <w:rPrChange w:id="97" w:author="Tran Van Hiep 20219013" w:date="2022-12-19T14:46:00Z">
                          <w:rPr>
                            <w:color w:val="000000"/>
                          </w:rPr>
                        </w:rPrChange>
                      </w:rPr>
                      <w:t>=A-B của năm cũ chuyển sang</w:t>
                    </w:r>
                  </w:ins>
                </w:p>
              </w:tc>
              <w:tc>
                <w:tcPr>
                  <w:tcW w:w="3964" w:type="dxa"/>
                  <w:tcBorders>
                    <w:top w:val="nil"/>
                    <w:left w:val="nil"/>
                    <w:bottom w:val="single" w:sz="4" w:space="0" w:color="auto"/>
                    <w:right w:val="single" w:sz="4" w:space="0" w:color="auto"/>
                  </w:tcBorders>
                  <w:tcPrChange w:id="98" w:author="Tran Van Hiep 20219013" w:date="2022-12-19T14:52:00Z">
                    <w:tcPr>
                      <w:tcW w:w="1300" w:type="dxa"/>
                      <w:tcBorders>
                        <w:top w:val="nil"/>
                        <w:left w:val="nil"/>
                        <w:bottom w:val="single" w:sz="4" w:space="0" w:color="auto"/>
                        <w:right w:val="single" w:sz="4" w:space="0" w:color="auto"/>
                      </w:tcBorders>
                    </w:tcPr>
                  </w:tcPrChange>
                </w:tcPr>
                <w:p w14:paraId="589D7856" w14:textId="5E7F3077" w:rsidR="009F6F6D" w:rsidRPr="009F6F6D" w:rsidRDefault="009F6F6D" w:rsidP="009F6F6D">
                  <w:pPr>
                    <w:rPr>
                      <w:ins w:id="99" w:author="Tran Van Hiep 20219013" w:date="2022-12-19T14:51:00Z"/>
                      <w:rFonts w:ascii="Times New Roman" w:hAnsi="Times New Roman" w:cs="Times New Roman"/>
                      <w:color w:val="000000"/>
                    </w:rPr>
                  </w:pPr>
                  <w:ins w:id="100" w:author="Tran Van Hiep 20219013" w:date="2022-12-19T14:52:00Z">
                    <w:r>
                      <w:rPr>
                        <w:rFonts w:ascii="Times New Roman" w:hAnsi="Times New Roman" w:cs="Times New Roman"/>
                        <w:color w:val="000000"/>
                      </w:rPr>
                      <w:t>Chỉ áp dụng với loại nghỉ: Nghỉ phép năm</w:t>
                    </w:r>
                  </w:ins>
                </w:p>
              </w:tc>
            </w:tr>
            <w:tr w:rsidR="009F6F6D" w:rsidRPr="009F6F6D" w14:paraId="65DA33AF" w14:textId="2C1E55AF" w:rsidTr="009F6F6D">
              <w:tblPrEx>
                <w:tblPrExChange w:id="101" w:author="Tran Van Hiep 20219013" w:date="2022-12-19T14:52:00Z">
                  <w:tblPrEx>
                    <w:tblW w:w="2600" w:type="dxa"/>
                  </w:tblPrEx>
                </w:tblPrExChange>
              </w:tblPrEx>
              <w:trPr>
                <w:trHeight w:val="1360"/>
                <w:ins w:id="102" w:author="Tran Van Hiep 20219013" w:date="2022-12-19T14:46:00Z"/>
                <w:trPrChange w:id="103" w:author="Tran Van Hiep 20219013" w:date="2022-12-19T14:52:00Z">
                  <w:trPr>
                    <w:trHeight w:val="136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104"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144C768C" w14:textId="77777777" w:rsidR="009F6F6D" w:rsidRPr="009F6F6D" w:rsidRDefault="009F6F6D" w:rsidP="009F6F6D">
                  <w:pPr>
                    <w:rPr>
                      <w:ins w:id="105" w:author="Tran Van Hiep 20219013" w:date="2022-12-19T14:46:00Z"/>
                      <w:rFonts w:ascii="Times New Roman" w:hAnsi="Times New Roman" w:cs="Times New Roman"/>
                      <w:color w:val="000000"/>
                      <w:rPrChange w:id="106" w:author="Tran Van Hiep 20219013" w:date="2022-12-19T14:46:00Z">
                        <w:rPr>
                          <w:ins w:id="107" w:author="Tran Van Hiep 20219013" w:date="2022-12-19T14:46:00Z"/>
                          <w:color w:val="000000"/>
                        </w:rPr>
                      </w:rPrChange>
                    </w:rPr>
                  </w:pPr>
                  <w:ins w:id="108" w:author="Tran Van Hiep 20219013" w:date="2022-12-19T14:46:00Z">
                    <w:r w:rsidRPr="009F6F6D">
                      <w:rPr>
                        <w:rFonts w:ascii="Times New Roman" w:hAnsi="Times New Roman" w:cs="Times New Roman"/>
                        <w:color w:val="000000"/>
                        <w:rPrChange w:id="109" w:author="Tran Van Hiep 20219013" w:date="2022-12-19T14:46:00Z">
                          <w:rPr>
                            <w:color w:val="000000"/>
                          </w:rPr>
                        </w:rPrChange>
                      </w:rPr>
                      <w:t>Phép cũ đã nghỉ ( F)</w:t>
                    </w:r>
                  </w:ins>
                </w:p>
              </w:tc>
              <w:tc>
                <w:tcPr>
                  <w:tcW w:w="1300" w:type="dxa"/>
                  <w:tcBorders>
                    <w:top w:val="nil"/>
                    <w:left w:val="nil"/>
                    <w:bottom w:val="single" w:sz="4" w:space="0" w:color="auto"/>
                    <w:right w:val="single" w:sz="4" w:space="0" w:color="auto"/>
                  </w:tcBorders>
                  <w:shd w:val="clear" w:color="auto" w:fill="auto"/>
                  <w:vAlign w:val="bottom"/>
                  <w:hideMark/>
                  <w:tcPrChange w:id="110"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546C9D45" w14:textId="77777777" w:rsidR="009F6F6D" w:rsidRPr="009F6F6D" w:rsidRDefault="009F6F6D" w:rsidP="009F6F6D">
                  <w:pPr>
                    <w:rPr>
                      <w:ins w:id="111" w:author="Tran Van Hiep 20219013" w:date="2022-12-19T14:46:00Z"/>
                      <w:rFonts w:ascii="Times New Roman" w:hAnsi="Times New Roman" w:cs="Times New Roman"/>
                      <w:color w:val="000000"/>
                      <w:rPrChange w:id="112" w:author="Tran Van Hiep 20219013" w:date="2022-12-19T14:46:00Z">
                        <w:rPr>
                          <w:ins w:id="113" w:author="Tran Van Hiep 20219013" w:date="2022-12-19T14:46:00Z"/>
                          <w:color w:val="000000"/>
                        </w:rPr>
                      </w:rPrChange>
                    </w:rPr>
                  </w:pPr>
                  <w:ins w:id="114" w:author="Tran Van Hiep 20219013" w:date="2022-12-19T14:46:00Z">
                    <w:r w:rsidRPr="009F6F6D">
                      <w:rPr>
                        <w:rFonts w:ascii="Times New Roman" w:hAnsi="Times New Roman" w:cs="Times New Roman"/>
                        <w:color w:val="000000"/>
                        <w:rPrChange w:id="115" w:author="Tran Van Hiep 20219013" w:date="2022-12-19T14:46:00Z">
                          <w:rPr>
                            <w:color w:val="000000"/>
                          </w:rPr>
                        </w:rPrChange>
                      </w:rPr>
                      <w:t>Sum đơn nghỉ năm mới với phép dồn</w:t>
                    </w:r>
                  </w:ins>
                </w:p>
              </w:tc>
              <w:tc>
                <w:tcPr>
                  <w:tcW w:w="3964" w:type="dxa"/>
                  <w:tcBorders>
                    <w:top w:val="nil"/>
                    <w:left w:val="nil"/>
                    <w:bottom w:val="single" w:sz="4" w:space="0" w:color="auto"/>
                    <w:right w:val="single" w:sz="4" w:space="0" w:color="auto"/>
                  </w:tcBorders>
                  <w:tcPrChange w:id="116" w:author="Tran Van Hiep 20219013" w:date="2022-12-19T14:52:00Z">
                    <w:tcPr>
                      <w:tcW w:w="1300" w:type="dxa"/>
                      <w:tcBorders>
                        <w:top w:val="nil"/>
                        <w:left w:val="nil"/>
                        <w:bottom w:val="single" w:sz="4" w:space="0" w:color="auto"/>
                        <w:right w:val="single" w:sz="4" w:space="0" w:color="auto"/>
                      </w:tcBorders>
                    </w:tcPr>
                  </w:tcPrChange>
                </w:tcPr>
                <w:p w14:paraId="22C9D745" w14:textId="6F83B8C8" w:rsidR="009F6F6D" w:rsidRPr="009F6F6D" w:rsidRDefault="009F6F6D" w:rsidP="009F6F6D">
                  <w:pPr>
                    <w:rPr>
                      <w:ins w:id="117" w:author="Tran Van Hiep 20219013" w:date="2022-12-19T14:51:00Z"/>
                      <w:rFonts w:ascii="Times New Roman" w:hAnsi="Times New Roman" w:cs="Times New Roman"/>
                      <w:color w:val="000000"/>
                    </w:rPr>
                  </w:pPr>
                  <w:ins w:id="118" w:author="Tran Van Hiep 20219013" w:date="2022-12-19T14:52:00Z">
                    <w:r>
                      <w:rPr>
                        <w:rFonts w:ascii="Times New Roman" w:hAnsi="Times New Roman" w:cs="Times New Roman"/>
                        <w:color w:val="000000"/>
                      </w:rPr>
                      <w:t>Chỉ áp dụng với loại nghỉ: Nghỉ phép năm</w:t>
                    </w:r>
                  </w:ins>
                </w:p>
              </w:tc>
            </w:tr>
            <w:tr w:rsidR="009F6F6D" w:rsidRPr="009F6F6D" w14:paraId="59279C73" w14:textId="34542A7D" w:rsidTr="009F6F6D">
              <w:tblPrEx>
                <w:tblPrExChange w:id="119" w:author="Tran Van Hiep 20219013" w:date="2022-12-19T14:52:00Z">
                  <w:tblPrEx>
                    <w:tblW w:w="2600" w:type="dxa"/>
                  </w:tblPrEx>
                </w:tblPrExChange>
              </w:tblPrEx>
              <w:trPr>
                <w:trHeight w:val="1360"/>
                <w:ins w:id="120" w:author="Tran Van Hiep 20219013" w:date="2022-12-19T14:46:00Z"/>
                <w:trPrChange w:id="121" w:author="Tran Van Hiep 20219013" w:date="2022-12-19T14:52:00Z">
                  <w:trPr>
                    <w:trHeight w:val="136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122"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7EFDB5AF" w14:textId="77777777" w:rsidR="009F6F6D" w:rsidRPr="009F6F6D" w:rsidRDefault="009F6F6D" w:rsidP="009F6F6D">
                  <w:pPr>
                    <w:rPr>
                      <w:ins w:id="123" w:author="Tran Van Hiep 20219013" w:date="2022-12-19T14:46:00Z"/>
                      <w:rFonts w:ascii="Times New Roman" w:hAnsi="Times New Roman" w:cs="Times New Roman"/>
                      <w:color w:val="000000"/>
                      <w:rPrChange w:id="124" w:author="Tran Van Hiep 20219013" w:date="2022-12-19T14:46:00Z">
                        <w:rPr>
                          <w:ins w:id="125" w:author="Tran Van Hiep 20219013" w:date="2022-12-19T14:46:00Z"/>
                          <w:color w:val="000000"/>
                        </w:rPr>
                      </w:rPrChange>
                    </w:rPr>
                  </w:pPr>
                  <w:ins w:id="126" w:author="Tran Van Hiep 20219013" w:date="2022-12-19T14:46:00Z">
                    <w:r w:rsidRPr="009F6F6D">
                      <w:rPr>
                        <w:rFonts w:ascii="Times New Roman" w:hAnsi="Times New Roman" w:cs="Times New Roman"/>
                        <w:color w:val="000000"/>
                        <w:rPrChange w:id="127" w:author="Tran Van Hiep 20219013" w:date="2022-12-19T14:46:00Z">
                          <w:rPr>
                            <w:color w:val="000000"/>
                          </w:rPr>
                        </w:rPrChange>
                      </w:rPr>
                      <w:lastRenderedPageBreak/>
                      <w:t>Tổng số ngày nghỉ phép tháng hiện tại ( G)</w:t>
                    </w:r>
                  </w:ins>
                </w:p>
              </w:tc>
              <w:tc>
                <w:tcPr>
                  <w:tcW w:w="1300" w:type="dxa"/>
                  <w:tcBorders>
                    <w:top w:val="nil"/>
                    <w:left w:val="nil"/>
                    <w:bottom w:val="single" w:sz="4" w:space="0" w:color="auto"/>
                    <w:right w:val="single" w:sz="4" w:space="0" w:color="auto"/>
                  </w:tcBorders>
                  <w:shd w:val="clear" w:color="auto" w:fill="auto"/>
                  <w:vAlign w:val="bottom"/>
                  <w:hideMark/>
                  <w:tcPrChange w:id="128"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662FF71A" w14:textId="77777777" w:rsidR="009F6F6D" w:rsidRPr="009F6F6D" w:rsidRDefault="009F6F6D" w:rsidP="009F6F6D">
                  <w:pPr>
                    <w:rPr>
                      <w:ins w:id="129" w:author="Tran Van Hiep 20219013" w:date="2022-12-19T14:46:00Z"/>
                      <w:rFonts w:ascii="Times New Roman" w:hAnsi="Times New Roman" w:cs="Times New Roman"/>
                      <w:color w:val="000000"/>
                      <w:rPrChange w:id="130" w:author="Tran Van Hiep 20219013" w:date="2022-12-19T14:46:00Z">
                        <w:rPr>
                          <w:ins w:id="131" w:author="Tran Van Hiep 20219013" w:date="2022-12-19T14:46:00Z"/>
                          <w:color w:val="000000"/>
                        </w:rPr>
                      </w:rPrChange>
                    </w:rPr>
                  </w:pPr>
                  <w:ins w:id="132" w:author="Tran Van Hiep 20219013" w:date="2022-12-19T14:46:00Z">
                    <w:r w:rsidRPr="009F6F6D">
                      <w:rPr>
                        <w:rFonts w:ascii="Times New Roman" w:hAnsi="Times New Roman" w:cs="Times New Roman"/>
                        <w:color w:val="000000"/>
                        <w:rPrChange w:id="133" w:author="Tran Van Hiep 20219013" w:date="2022-12-19T14:46:00Z">
                          <w:rPr>
                            <w:color w:val="000000"/>
                          </w:rPr>
                        </w:rPrChange>
                      </w:rPr>
                      <w:t>=B+F</w:t>
                    </w:r>
                  </w:ins>
                </w:p>
              </w:tc>
              <w:tc>
                <w:tcPr>
                  <w:tcW w:w="3964" w:type="dxa"/>
                  <w:tcBorders>
                    <w:top w:val="nil"/>
                    <w:left w:val="nil"/>
                    <w:bottom w:val="single" w:sz="4" w:space="0" w:color="auto"/>
                    <w:right w:val="single" w:sz="4" w:space="0" w:color="auto"/>
                  </w:tcBorders>
                  <w:tcPrChange w:id="134" w:author="Tran Van Hiep 20219013" w:date="2022-12-19T14:52:00Z">
                    <w:tcPr>
                      <w:tcW w:w="1300" w:type="dxa"/>
                      <w:tcBorders>
                        <w:top w:val="nil"/>
                        <w:left w:val="nil"/>
                        <w:bottom w:val="single" w:sz="4" w:space="0" w:color="auto"/>
                        <w:right w:val="single" w:sz="4" w:space="0" w:color="auto"/>
                      </w:tcBorders>
                    </w:tcPr>
                  </w:tcPrChange>
                </w:tcPr>
                <w:p w14:paraId="3A247232" w14:textId="77777777" w:rsidR="009F6F6D" w:rsidRDefault="009F6F6D" w:rsidP="009F6F6D">
                  <w:pPr>
                    <w:rPr>
                      <w:ins w:id="135" w:author="Tran Van Hiep 20219013" w:date="2022-12-19T14:56:00Z"/>
                      <w:rFonts w:ascii="Times New Roman" w:hAnsi="Times New Roman" w:cs="Times New Roman"/>
                      <w:color w:val="000000"/>
                    </w:rPr>
                  </w:pPr>
                  <w:ins w:id="136" w:author="Tran Van Hiep 20219013" w:date="2022-12-19T14:52:00Z">
                    <w:r>
                      <w:rPr>
                        <w:rFonts w:ascii="Times New Roman" w:hAnsi="Times New Roman" w:cs="Times New Roman"/>
                        <w:color w:val="000000"/>
                      </w:rPr>
                      <w:t>Chỉ áp dụng với loại nghỉ: Nghỉ phép năm</w:t>
                    </w:r>
                  </w:ins>
                </w:p>
                <w:p w14:paraId="107412A1" w14:textId="77777777" w:rsidR="009F6F6D" w:rsidRDefault="009F6F6D" w:rsidP="009F6F6D">
                  <w:pPr>
                    <w:rPr>
                      <w:ins w:id="137" w:author="Tran Van Hiep 20219013" w:date="2022-12-19T14:56:00Z"/>
                      <w:rFonts w:ascii="Times New Roman" w:hAnsi="Times New Roman" w:cs="Times New Roman"/>
                      <w:color w:val="000000"/>
                    </w:rPr>
                  </w:pPr>
                </w:p>
                <w:p w14:paraId="1BEECEA3" w14:textId="4FFB6036" w:rsidR="009F6F6D" w:rsidRPr="009F6F6D" w:rsidRDefault="009F6F6D" w:rsidP="009F6F6D">
                  <w:pPr>
                    <w:rPr>
                      <w:ins w:id="138" w:author="Tran Van Hiep 20219013" w:date="2022-12-19T14:51:00Z"/>
                      <w:rFonts w:ascii="Times New Roman" w:hAnsi="Times New Roman" w:cs="Times New Roman"/>
                      <w:color w:val="000000"/>
                    </w:rPr>
                  </w:pPr>
                  <w:ins w:id="139" w:author="Tran Van Hiep 20219013" w:date="2022-12-19T14:56:00Z">
                    <w:r>
                      <w:rPr>
                        <w:rFonts w:ascii="Times New Roman" w:hAnsi="Times New Roman" w:cs="Times New Roman"/>
                        <w:color w:val="000000"/>
                      </w:rPr>
                      <w:t>Sau 1/4 Không sử dụng tham số E,F</w:t>
                    </w:r>
                  </w:ins>
                </w:p>
              </w:tc>
            </w:tr>
            <w:tr w:rsidR="009F6F6D" w:rsidRPr="009F6F6D" w14:paraId="0195837E" w14:textId="3379F2CC" w:rsidTr="009F6F6D">
              <w:tblPrEx>
                <w:tblPrExChange w:id="140" w:author="Tran Van Hiep 20219013" w:date="2022-12-19T14:52:00Z">
                  <w:tblPrEx>
                    <w:tblW w:w="2600" w:type="dxa"/>
                  </w:tblPrEx>
                </w:tblPrExChange>
              </w:tblPrEx>
              <w:trPr>
                <w:trHeight w:val="1020"/>
                <w:ins w:id="141" w:author="Tran Van Hiep 20219013" w:date="2022-12-19T14:46:00Z"/>
                <w:trPrChange w:id="142" w:author="Tran Van Hiep 20219013" w:date="2022-12-19T14:52:00Z">
                  <w:trPr>
                    <w:trHeight w:val="102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143"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5FA9D938" w14:textId="77777777" w:rsidR="009F6F6D" w:rsidRPr="009F6F6D" w:rsidRDefault="009F6F6D" w:rsidP="009F6F6D">
                  <w:pPr>
                    <w:rPr>
                      <w:ins w:id="144" w:author="Tran Van Hiep 20219013" w:date="2022-12-19T14:46:00Z"/>
                      <w:rFonts w:ascii="Times New Roman" w:hAnsi="Times New Roman" w:cs="Times New Roman"/>
                      <w:color w:val="000000"/>
                      <w:rPrChange w:id="145" w:author="Tran Van Hiep 20219013" w:date="2022-12-19T14:46:00Z">
                        <w:rPr>
                          <w:ins w:id="146" w:author="Tran Van Hiep 20219013" w:date="2022-12-19T14:46:00Z"/>
                          <w:color w:val="000000"/>
                        </w:rPr>
                      </w:rPrChange>
                    </w:rPr>
                  </w:pPr>
                  <w:ins w:id="147" w:author="Tran Van Hiep 20219013" w:date="2022-12-19T14:46:00Z">
                    <w:r w:rsidRPr="009F6F6D">
                      <w:rPr>
                        <w:rFonts w:ascii="Times New Roman" w:hAnsi="Times New Roman" w:cs="Times New Roman"/>
                        <w:color w:val="000000"/>
                        <w:rPrChange w:id="148" w:author="Tran Van Hiep 20219013" w:date="2022-12-19T14:46:00Z">
                          <w:rPr>
                            <w:color w:val="000000"/>
                          </w:rPr>
                        </w:rPrChange>
                      </w:rPr>
                      <w:t>Tổng số phép tháng còn lại</w:t>
                    </w:r>
                  </w:ins>
                </w:p>
              </w:tc>
              <w:tc>
                <w:tcPr>
                  <w:tcW w:w="1300" w:type="dxa"/>
                  <w:tcBorders>
                    <w:top w:val="nil"/>
                    <w:left w:val="nil"/>
                    <w:bottom w:val="single" w:sz="4" w:space="0" w:color="auto"/>
                    <w:right w:val="single" w:sz="4" w:space="0" w:color="auto"/>
                  </w:tcBorders>
                  <w:shd w:val="clear" w:color="auto" w:fill="auto"/>
                  <w:vAlign w:val="bottom"/>
                  <w:hideMark/>
                  <w:tcPrChange w:id="149"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11FF1356" w14:textId="5541922E" w:rsidR="009F6F6D" w:rsidRPr="009F6F6D" w:rsidRDefault="009F6F6D" w:rsidP="009F6F6D">
                  <w:pPr>
                    <w:rPr>
                      <w:ins w:id="150" w:author="Tran Van Hiep 20219013" w:date="2022-12-19T14:46:00Z"/>
                      <w:rFonts w:ascii="Times New Roman" w:hAnsi="Times New Roman" w:cs="Times New Roman"/>
                      <w:color w:val="000000"/>
                      <w:rPrChange w:id="151" w:author="Tran Van Hiep 20219013" w:date="2022-12-19T14:46:00Z">
                        <w:rPr>
                          <w:ins w:id="152" w:author="Tran Van Hiep 20219013" w:date="2022-12-19T14:46:00Z"/>
                          <w:color w:val="000000"/>
                        </w:rPr>
                      </w:rPrChange>
                    </w:rPr>
                  </w:pPr>
                  <w:ins w:id="153" w:author="Tran Van Hiep 20219013" w:date="2022-12-19T14:46:00Z">
                    <w:r w:rsidRPr="009F6F6D">
                      <w:rPr>
                        <w:rFonts w:ascii="Times New Roman" w:hAnsi="Times New Roman" w:cs="Times New Roman"/>
                        <w:color w:val="000000"/>
                        <w:rPrChange w:id="154" w:author="Tran Van Hiep 20219013" w:date="2022-12-19T14:46:00Z">
                          <w:rPr>
                            <w:color w:val="000000"/>
                          </w:rPr>
                        </w:rPrChange>
                      </w:rPr>
                      <w:t>= Chế độ của tháng</w:t>
                    </w:r>
                  </w:ins>
                  <w:ins w:id="155" w:author="Tran Van Hiep 20219013" w:date="2022-12-19T14:54:00Z">
                    <w:r>
                      <w:rPr>
                        <w:rFonts w:ascii="Times New Roman" w:hAnsi="Times New Roman" w:cs="Times New Roman"/>
                        <w:color w:val="000000"/>
                      </w:rPr>
                      <w:t>+E</w:t>
                    </w:r>
                  </w:ins>
                  <w:ins w:id="156" w:author="Tran Van Hiep 20219013" w:date="2022-12-19T14:47:00Z">
                    <w:r>
                      <w:rPr>
                        <w:rFonts w:ascii="Times New Roman" w:hAnsi="Times New Roman" w:cs="Times New Roman"/>
                        <w:color w:val="000000"/>
                      </w:rPr>
                      <w:t>–</w:t>
                    </w:r>
                  </w:ins>
                  <w:ins w:id="157" w:author="Tran Van Hiep 20219013" w:date="2022-12-19T14:46:00Z">
                    <w:r w:rsidRPr="009F6F6D">
                      <w:rPr>
                        <w:rFonts w:ascii="Times New Roman" w:hAnsi="Times New Roman" w:cs="Times New Roman"/>
                        <w:color w:val="000000"/>
                        <w:rPrChange w:id="158" w:author="Tran Van Hiep 20219013" w:date="2022-12-19T14:46:00Z">
                          <w:rPr>
                            <w:color w:val="000000"/>
                          </w:rPr>
                        </w:rPrChange>
                      </w:rPr>
                      <w:t xml:space="preserve"> </w:t>
                    </w:r>
                  </w:ins>
                  <w:ins w:id="159" w:author="Tran Van Hiep 20219013" w:date="2022-12-19T14:54:00Z">
                    <w:r>
                      <w:rPr>
                        <w:rFonts w:ascii="Times New Roman" w:hAnsi="Times New Roman" w:cs="Times New Roman"/>
                        <w:color w:val="000000"/>
                      </w:rPr>
                      <w:t>B-F</w:t>
                    </w:r>
                  </w:ins>
                </w:p>
              </w:tc>
              <w:tc>
                <w:tcPr>
                  <w:tcW w:w="3964" w:type="dxa"/>
                  <w:tcBorders>
                    <w:top w:val="nil"/>
                    <w:left w:val="nil"/>
                    <w:bottom w:val="single" w:sz="4" w:space="0" w:color="auto"/>
                    <w:right w:val="single" w:sz="4" w:space="0" w:color="auto"/>
                  </w:tcBorders>
                  <w:tcPrChange w:id="160" w:author="Tran Van Hiep 20219013" w:date="2022-12-19T14:52:00Z">
                    <w:tcPr>
                      <w:tcW w:w="1300" w:type="dxa"/>
                      <w:tcBorders>
                        <w:top w:val="nil"/>
                        <w:left w:val="nil"/>
                        <w:bottom w:val="single" w:sz="4" w:space="0" w:color="auto"/>
                        <w:right w:val="single" w:sz="4" w:space="0" w:color="auto"/>
                      </w:tcBorders>
                    </w:tcPr>
                  </w:tcPrChange>
                </w:tcPr>
                <w:p w14:paraId="279C5154" w14:textId="77777777" w:rsidR="009F6F6D" w:rsidRDefault="009F6F6D" w:rsidP="009F6F6D">
                  <w:pPr>
                    <w:rPr>
                      <w:ins w:id="161" w:author="Tran Van Hiep 20219013" w:date="2022-12-19T14:55:00Z"/>
                      <w:rFonts w:ascii="Times New Roman" w:hAnsi="Times New Roman" w:cs="Times New Roman"/>
                      <w:color w:val="000000"/>
                    </w:rPr>
                  </w:pPr>
                  <w:ins w:id="162" w:author="Tran Van Hiep 20219013" w:date="2022-12-19T14:52:00Z">
                    <w:r>
                      <w:rPr>
                        <w:rFonts w:ascii="Times New Roman" w:hAnsi="Times New Roman" w:cs="Times New Roman"/>
                        <w:color w:val="000000"/>
                      </w:rPr>
                      <w:t>Chỉ áp dụng với loại nghỉ: Nghỉ phép năm</w:t>
                    </w:r>
                  </w:ins>
                </w:p>
                <w:p w14:paraId="24FA7D5C" w14:textId="77777777" w:rsidR="009F6F6D" w:rsidRDefault="009F6F6D" w:rsidP="009F6F6D">
                  <w:pPr>
                    <w:rPr>
                      <w:ins w:id="163" w:author="Tran Van Hiep 20219013" w:date="2022-12-19T14:55:00Z"/>
                      <w:rFonts w:ascii="Times New Roman" w:hAnsi="Times New Roman" w:cs="Times New Roman"/>
                      <w:color w:val="000000"/>
                    </w:rPr>
                  </w:pPr>
                </w:p>
                <w:p w14:paraId="68643CB2" w14:textId="4FED0B2F" w:rsidR="009F6F6D" w:rsidRPr="009F6F6D" w:rsidRDefault="009F6F6D" w:rsidP="009F6F6D">
                  <w:pPr>
                    <w:rPr>
                      <w:ins w:id="164" w:author="Tran Van Hiep 20219013" w:date="2022-12-19T14:51:00Z"/>
                      <w:rFonts w:ascii="Times New Roman" w:hAnsi="Times New Roman" w:cs="Times New Roman"/>
                      <w:color w:val="000000"/>
                    </w:rPr>
                  </w:pPr>
                  <w:ins w:id="165" w:author="Tran Van Hiep 20219013" w:date="2022-12-19T14:55:00Z">
                    <w:r>
                      <w:rPr>
                        <w:rFonts w:ascii="Times New Roman" w:hAnsi="Times New Roman" w:cs="Times New Roman"/>
                        <w:color w:val="000000"/>
                      </w:rPr>
                      <w:t>Sau 1/4 Không sử dụng tham số E,F</w:t>
                    </w:r>
                  </w:ins>
                </w:p>
              </w:tc>
            </w:tr>
            <w:tr w:rsidR="009F6F6D" w:rsidRPr="009F6F6D" w14:paraId="64EC9B45" w14:textId="68796888" w:rsidTr="009F6F6D">
              <w:tblPrEx>
                <w:tblPrExChange w:id="166" w:author="Tran Van Hiep 20219013" w:date="2022-12-19T14:52:00Z">
                  <w:tblPrEx>
                    <w:tblW w:w="2600" w:type="dxa"/>
                  </w:tblPrEx>
                </w:tblPrExChange>
              </w:tblPrEx>
              <w:trPr>
                <w:trHeight w:val="680"/>
                <w:ins w:id="167" w:author="Tran Van Hiep 20219013" w:date="2022-12-19T14:46:00Z"/>
                <w:trPrChange w:id="168" w:author="Tran Van Hiep 20219013" w:date="2022-12-19T14:52:00Z">
                  <w:trPr>
                    <w:trHeight w:val="680"/>
                  </w:trPr>
                </w:trPrChange>
              </w:trPr>
              <w:tc>
                <w:tcPr>
                  <w:tcW w:w="1300" w:type="dxa"/>
                  <w:tcBorders>
                    <w:top w:val="nil"/>
                    <w:left w:val="single" w:sz="4" w:space="0" w:color="auto"/>
                    <w:bottom w:val="single" w:sz="4" w:space="0" w:color="auto"/>
                    <w:right w:val="single" w:sz="4" w:space="0" w:color="auto"/>
                  </w:tcBorders>
                  <w:shd w:val="clear" w:color="auto" w:fill="auto"/>
                  <w:vAlign w:val="bottom"/>
                  <w:hideMark/>
                  <w:tcPrChange w:id="169" w:author="Tran Van Hiep 20219013" w:date="2022-12-19T14:52:00Z">
                    <w:tcPr>
                      <w:tcW w:w="1300" w:type="dxa"/>
                      <w:tcBorders>
                        <w:top w:val="nil"/>
                        <w:left w:val="single" w:sz="4" w:space="0" w:color="auto"/>
                        <w:bottom w:val="single" w:sz="4" w:space="0" w:color="auto"/>
                        <w:right w:val="single" w:sz="4" w:space="0" w:color="auto"/>
                      </w:tcBorders>
                      <w:shd w:val="clear" w:color="auto" w:fill="auto"/>
                      <w:vAlign w:val="bottom"/>
                      <w:hideMark/>
                    </w:tcPr>
                  </w:tcPrChange>
                </w:tcPr>
                <w:p w14:paraId="5FE2238E" w14:textId="77777777" w:rsidR="009F6F6D" w:rsidRPr="009F6F6D" w:rsidRDefault="009F6F6D" w:rsidP="009F6F6D">
                  <w:pPr>
                    <w:rPr>
                      <w:ins w:id="170" w:author="Tran Van Hiep 20219013" w:date="2022-12-19T14:46:00Z"/>
                      <w:rFonts w:ascii="Times New Roman" w:hAnsi="Times New Roman" w:cs="Times New Roman"/>
                      <w:color w:val="000000"/>
                      <w:rPrChange w:id="171" w:author="Tran Van Hiep 20219013" w:date="2022-12-19T14:46:00Z">
                        <w:rPr>
                          <w:ins w:id="172" w:author="Tran Van Hiep 20219013" w:date="2022-12-19T14:46:00Z"/>
                          <w:color w:val="000000"/>
                        </w:rPr>
                      </w:rPrChange>
                    </w:rPr>
                  </w:pPr>
                  <w:ins w:id="173" w:author="Tran Van Hiep 20219013" w:date="2022-12-19T14:46:00Z">
                    <w:r w:rsidRPr="009F6F6D">
                      <w:rPr>
                        <w:rFonts w:ascii="Times New Roman" w:hAnsi="Times New Roman" w:cs="Times New Roman"/>
                        <w:color w:val="000000"/>
                        <w:rPrChange w:id="174" w:author="Tran Van Hiep 20219013" w:date="2022-12-19T14:46:00Z">
                          <w:rPr>
                            <w:color w:val="000000"/>
                          </w:rPr>
                        </w:rPrChange>
                      </w:rPr>
                      <w:t>Ngày nghỉ năm còn lại</w:t>
                    </w:r>
                  </w:ins>
                </w:p>
              </w:tc>
              <w:tc>
                <w:tcPr>
                  <w:tcW w:w="1300" w:type="dxa"/>
                  <w:tcBorders>
                    <w:top w:val="nil"/>
                    <w:left w:val="nil"/>
                    <w:bottom w:val="single" w:sz="4" w:space="0" w:color="auto"/>
                    <w:right w:val="single" w:sz="4" w:space="0" w:color="auto"/>
                  </w:tcBorders>
                  <w:shd w:val="clear" w:color="auto" w:fill="auto"/>
                  <w:vAlign w:val="bottom"/>
                  <w:hideMark/>
                  <w:tcPrChange w:id="175" w:author="Tran Van Hiep 20219013" w:date="2022-12-19T14:52:00Z">
                    <w:tcPr>
                      <w:tcW w:w="1300" w:type="dxa"/>
                      <w:tcBorders>
                        <w:top w:val="nil"/>
                        <w:left w:val="nil"/>
                        <w:bottom w:val="single" w:sz="4" w:space="0" w:color="auto"/>
                        <w:right w:val="single" w:sz="4" w:space="0" w:color="auto"/>
                      </w:tcBorders>
                      <w:shd w:val="clear" w:color="auto" w:fill="auto"/>
                      <w:vAlign w:val="bottom"/>
                      <w:hideMark/>
                    </w:tcPr>
                  </w:tcPrChange>
                </w:tcPr>
                <w:p w14:paraId="017AF3EE" w14:textId="77777777" w:rsidR="009F6F6D" w:rsidRPr="009F6F6D" w:rsidRDefault="009F6F6D" w:rsidP="009F6F6D">
                  <w:pPr>
                    <w:rPr>
                      <w:ins w:id="176" w:author="Tran Van Hiep 20219013" w:date="2022-12-19T14:46:00Z"/>
                      <w:rFonts w:ascii="Times New Roman" w:hAnsi="Times New Roman" w:cs="Times New Roman"/>
                      <w:color w:val="000000"/>
                      <w:rPrChange w:id="177" w:author="Tran Van Hiep 20219013" w:date="2022-12-19T14:46:00Z">
                        <w:rPr>
                          <w:ins w:id="178" w:author="Tran Van Hiep 20219013" w:date="2022-12-19T14:46:00Z"/>
                          <w:color w:val="000000"/>
                        </w:rPr>
                      </w:rPrChange>
                    </w:rPr>
                  </w:pPr>
                  <w:ins w:id="179" w:author="Tran Van Hiep 20219013" w:date="2022-12-19T14:46:00Z">
                    <w:r w:rsidRPr="009F6F6D">
                      <w:rPr>
                        <w:rFonts w:ascii="Times New Roman" w:hAnsi="Times New Roman" w:cs="Times New Roman"/>
                        <w:color w:val="000000"/>
                        <w:rPrChange w:id="180" w:author="Tran Van Hiep 20219013" w:date="2022-12-19T14:46:00Z">
                          <w:rPr>
                            <w:color w:val="000000"/>
                          </w:rPr>
                        </w:rPrChange>
                      </w:rPr>
                      <w:t>=A+E-B-F</w:t>
                    </w:r>
                  </w:ins>
                </w:p>
              </w:tc>
              <w:tc>
                <w:tcPr>
                  <w:tcW w:w="3964" w:type="dxa"/>
                  <w:tcBorders>
                    <w:top w:val="nil"/>
                    <w:left w:val="nil"/>
                    <w:bottom w:val="single" w:sz="4" w:space="0" w:color="auto"/>
                    <w:right w:val="single" w:sz="4" w:space="0" w:color="auto"/>
                  </w:tcBorders>
                  <w:tcPrChange w:id="181" w:author="Tran Van Hiep 20219013" w:date="2022-12-19T14:52:00Z">
                    <w:tcPr>
                      <w:tcW w:w="1300" w:type="dxa"/>
                      <w:tcBorders>
                        <w:top w:val="nil"/>
                        <w:left w:val="nil"/>
                        <w:bottom w:val="single" w:sz="4" w:space="0" w:color="auto"/>
                        <w:right w:val="single" w:sz="4" w:space="0" w:color="auto"/>
                      </w:tcBorders>
                    </w:tcPr>
                  </w:tcPrChange>
                </w:tcPr>
                <w:p w14:paraId="6B291F4A" w14:textId="77777777" w:rsidR="009F6F6D" w:rsidRDefault="00840991" w:rsidP="009F6F6D">
                  <w:pPr>
                    <w:rPr>
                      <w:ins w:id="182" w:author="Tran Van Hiep 20219013" w:date="2022-12-19T14:56:00Z"/>
                      <w:rFonts w:ascii="Times New Roman" w:hAnsi="Times New Roman" w:cs="Times New Roman"/>
                      <w:color w:val="000000"/>
                    </w:rPr>
                  </w:pPr>
                  <w:ins w:id="183" w:author="Tran Van Hiep 20219013" w:date="2022-12-19T14:56:00Z">
                    <w:r>
                      <w:rPr>
                        <w:rFonts w:ascii="Times New Roman" w:hAnsi="Times New Roman" w:cs="Times New Roman"/>
                        <w:color w:val="000000"/>
                      </w:rPr>
                      <w:t>Với  nghỉ phép: Sau 1/4 Không sử dụng tham số E,F</w:t>
                    </w:r>
                  </w:ins>
                </w:p>
                <w:p w14:paraId="14AC0A84" w14:textId="192159D1" w:rsidR="00840991" w:rsidRPr="009F6F6D" w:rsidRDefault="00840991" w:rsidP="009F6F6D">
                  <w:pPr>
                    <w:rPr>
                      <w:ins w:id="184" w:author="Tran Van Hiep 20219013" w:date="2022-12-19T14:51:00Z"/>
                      <w:rFonts w:ascii="Times New Roman" w:hAnsi="Times New Roman" w:cs="Times New Roman"/>
                      <w:color w:val="000000"/>
                    </w:rPr>
                  </w:pPr>
                  <w:ins w:id="185" w:author="Tran Van Hiep 20219013" w:date="2022-12-19T14:56:00Z">
                    <w:r>
                      <w:rPr>
                        <w:rFonts w:ascii="Times New Roman" w:hAnsi="Times New Roman" w:cs="Times New Roman"/>
                        <w:color w:val="000000"/>
                      </w:rPr>
                      <w:t>Với lo</w:t>
                    </w:r>
                  </w:ins>
                  <w:ins w:id="186" w:author="Tran Van Hiep 20219013" w:date="2022-12-19T14:57:00Z">
                    <w:r>
                      <w:rPr>
                        <w:rFonts w:ascii="Times New Roman" w:hAnsi="Times New Roman" w:cs="Times New Roman"/>
                        <w:color w:val="000000"/>
                      </w:rPr>
                      <w:t>ại nghỉ khác: Không có tham số E, F</w:t>
                    </w:r>
                  </w:ins>
                </w:p>
              </w:tc>
            </w:tr>
          </w:tbl>
          <w:p w14:paraId="42DD97C0" w14:textId="3683F956" w:rsidR="009F6F6D" w:rsidRPr="006F13B1" w:rsidRDefault="009F6F6D">
            <w:pPr>
              <w:pStyle w:val="NormalWeb"/>
              <w:spacing w:before="120" w:beforeAutospacing="0" w:after="0" w:afterAutospacing="0"/>
              <w:rPr>
                <w:b/>
                <w:bCs/>
                <w:i/>
                <w:iCs/>
                <w:color w:val="000000"/>
                <w:sz w:val="20"/>
                <w:szCs w:val="20"/>
                <w:u w:val="single"/>
              </w:rPr>
              <w:pPrChange w:id="187" w:author="Tran Van Hiep 20219013" w:date="2022-12-19T14:46:00Z">
                <w:pPr>
                  <w:pStyle w:val="NormalWeb"/>
                  <w:numPr>
                    <w:numId w:val="2"/>
                  </w:numPr>
                  <w:spacing w:before="120" w:beforeAutospacing="0" w:after="0" w:afterAutospacing="0"/>
                  <w:ind w:left="720" w:hanging="360"/>
                </w:pPr>
              </w:pPrChange>
            </w:pPr>
          </w:p>
        </w:tc>
      </w:tr>
      <w:tr w:rsidR="000C24B5" w:rsidRPr="00D625A5" w14:paraId="2826F59B" w14:textId="77777777" w:rsidTr="003C6A60">
        <w:trPr>
          <w:trHeight w:val="253"/>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437C8E0C" w14:textId="49B4CF11" w:rsidR="000C24B5" w:rsidRDefault="000C24B5" w:rsidP="000C24B5">
            <w:pPr>
              <w:widowControl/>
              <w:spacing w:before="120"/>
              <w:jc w:val="center"/>
              <w:rPr>
                <w:rFonts w:ascii="Times New Roman" w:eastAsia="Times New Roman" w:hAnsi="Times New Roman" w:cs="Times New Roman"/>
                <w:kern w:val="0"/>
                <w:sz w:val="20"/>
                <w:szCs w:val="20"/>
                <w:lang w:eastAsia="en-US"/>
              </w:rPr>
            </w:pPr>
            <w:r>
              <w:rPr>
                <w:rFonts w:ascii="Times New Roman" w:eastAsia="Times New Roman" w:hAnsi="Times New Roman" w:cs="Times New Roman"/>
                <w:kern w:val="0"/>
                <w:sz w:val="20"/>
                <w:szCs w:val="20"/>
                <w:lang w:eastAsia="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1C62384E" w14:textId="5D55BC71" w:rsidR="000C24B5" w:rsidRDefault="000C24B5" w:rsidP="000C24B5">
            <w:pPr>
              <w:widowControl/>
              <w:spacing w:before="120"/>
              <w:rPr>
                <w:rFonts w:ascii="Times New Roman" w:eastAsia="Times New Roman" w:hAnsi="Times New Roman" w:cs="Times New Roman"/>
                <w:color w:val="000000"/>
                <w:kern w:val="0"/>
                <w:sz w:val="20"/>
                <w:szCs w:val="20"/>
                <w:lang w:eastAsia="en-US"/>
              </w:rPr>
            </w:pPr>
            <w:r>
              <w:rPr>
                <w:rFonts w:ascii="Times New Roman" w:eastAsia="Times New Roman" w:hAnsi="Times New Roman" w:cs="Times New Roman"/>
                <w:color w:val="000000"/>
                <w:kern w:val="0"/>
                <w:sz w:val="20"/>
                <w:szCs w:val="20"/>
                <w:lang w:eastAsia="en-US"/>
              </w:rPr>
              <w:t>BR03</w:t>
            </w:r>
          </w:p>
        </w:tc>
        <w:tc>
          <w:tcPr>
            <w:tcW w:w="7735" w:type="dxa"/>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04C40971" w14:textId="77777777" w:rsidR="000C24B5" w:rsidRDefault="000C24B5" w:rsidP="000C24B5">
            <w:pPr>
              <w:pStyle w:val="NormalWeb"/>
              <w:spacing w:before="120" w:beforeAutospacing="0" w:after="0" w:afterAutospacing="0"/>
              <w:jc w:val="both"/>
              <w:rPr>
                <w:b/>
                <w:bCs/>
                <w:color w:val="000000"/>
                <w:sz w:val="20"/>
                <w:szCs w:val="20"/>
              </w:rPr>
            </w:pPr>
            <w:r>
              <w:rPr>
                <w:b/>
                <w:bCs/>
                <w:color w:val="000000"/>
                <w:sz w:val="20"/>
                <w:szCs w:val="20"/>
              </w:rPr>
              <w:t>Quy tắc hiển thị thứ tự</w:t>
            </w:r>
          </w:p>
          <w:p w14:paraId="7F16C8EC" w14:textId="6FAADCE2" w:rsidR="000C24B5" w:rsidRDefault="000C24B5" w:rsidP="000C24B5">
            <w:pPr>
              <w:pStyle w:val="NormalWeb"/>
              <w:spacing w:before="120" w:beforeAutospacing="0" w:after="0" w:afterAutospacing="0"/>
              <w:jc w:val="both"/>
              <w:rPr>
                <w:b/>
                <w:bCs/>
                <w:color w:val="000000"/>
                <w:sz w:val="20"/>
                <w:szCs w:val="20"/>
              </w:rPr>
            </w:pPr>
            <w:r>
              <w:rPr>
                <w:color w:val="000000"/>
                <w:sz w:val="20"/>
                <w:szCs w:val="20"/>
              </w:rPr>
              <w:t>Danh sách hiển thị thứ tự theo rank của loại nghỉ trong bảng absence type.</w:t>
            </w:r>
          </w:p>
        </w:tc>
      </w:tr>
    </w:tbl>
    <w:p w14:paraId="679ACCCD" w14:textId="77777777" w:rsidR="006C5B53" w:rsidRPr="00D625A5" w:rsidRDefault="006C5B53" w:rsidP="006C5B53">
      <w:pPr>
        <w:rPr>
          <w:rFonts w:ascii="Times New Roman" w:eastAsia="Times New Roman" w:hAnsi="Times New Roman" w:cs="Times New Roman"/>
          <w:sz w:val="20"/>
          <w:szCs w:val="20"/>
        </w:rPr>
      </w:pPr>
      <w:r w:rsidRPr="00D625A5">
        <w:rPr>
          <w:rFonts w:ascii="Times New Roman" w:eastAsia="Times New Roman" w:hAnsi="Times New Roman" w:cs="Times New Roman"/>
          <w:sz w:val="20"/>
          <w:szCs w:val="20"/>
        </w:rPr>
        <w:t xml:space="preserve"> </w:t>
      </w:r>
    </w:p>
    <w:p w14:paraId="38AFCF6E" w14:textId="77777777" w:rsidR="006C5B53" w:rsidRPr="00D625A5" w:rsidRDefault="006C5B53" w:rsidP="006C5B53">
      <w:pPr>
        <w:pStyle w:val="Heading5"/>
        <w:numPr>
          <w:ilvl w:val="4"/>
          <w:numId w:val="3"/>
        </w:numPr>
        <w:rPr>
          <w:rFonts w:ascii="Times New Roman" w:eastAsia="Times New Roman" w:hAnsi="Times New Roman" w:cs="Times New Roman"/>
        </w:rPr>
      </w:pPr>
      <w:r w:rsidRPr="00D625A5">
        <w:rPr>
          <w:rFonts w:ascii="Times New Roman" w:eastAsia="Times New Roman" w:hAnsi="Times New Roman" w:cs="Times New Roman"/>
        </w:rPr>
        <w:t>Mô tả màn hình</w:t>
      </w:r>
    </w:p>
    <w:p w14:paraId="4BB58B92" w14:textId="77777777" w:rsidR="006C5B53" w:rsidRPr="00D625A5" w:rsidRDefault="006C5B53" w:rsidP="006C5B53">
      <w:pPr>
        <w:rPr>
          <w:rFonts w:ascii="Times New Roman" w:eastAsia="Times New Roman" w:hAnsi="Times New Roman" w:cs="Times New Roman"/>
          <w:i/>
          <w:sz w:val="20"/>
          <w:szCs w:val="20"/>
        </w:rPr>
      </w:pPr>
      <w:r w:rsidRPr="00D625A5">
        <w:rPr>
          <w:rFonts w:ascii="Times New Roman" w:eastAsia="Times New Roman" w:hAnsi="Times New Roman" w:cs="Times New Roman"/>
          <w:i/>
          <w:sz w:val="20"/>
          <w:szCs w:val="20"/>
        </w:rPr>
        <w:t>Bảng mô tả chi tiết các thành phần</w:t>
      </w:r>
    </w:p>
    <w:tbl>
      <w:tblPr>
        <w:tblW w:w="0" w:type="auto"/>
        <w:tblCellMar>
          <w:top w:w="15" w:type="dxa"/>
          <w:left w:w="15" w:type="dxa"/>
          <w:bottom w:w="15" w:type="dxa"/>
          <w:right w:w="15" w:type="dxa"/>
        </w:tblCellMar>
        <w:tblLook w:val="04A0" w:firstRow="1" w:lastRow="0" w:firstColumn="1" w:lastColumn="0" w:noHBand="0" w:noVBand="1"/>
      </w:tblPr>
      <w:tblGrid>
        <w:gridCol w:w="609"/>
        <w:gridCol w:w="1021"/>
        <w:gridCol w:w="775"/>
        <w:gridCol w:w="834"/>
        <w:gridCol w:w="818"/>
        <w:gridCol w:w="1136"/>
        <w:gridCol w:w="4397"/>
      </w:tblGrid>
      <w:tr w:rsidR="005516FB" w:rsidRPr="00D625A5" w14:paraId="1E54FBDF" w14:textId="77777777" w:rsidTr="003C6A60">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0EB84D5D"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F7C9CC9"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Tên trường</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7A97A71A"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26F299B7"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3FFD254"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4834B9FB"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Giá trị mặc định</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284" w:type="dxa"/>
              <w:left w:w="115" w:type="dxa"/>
              <w:bottom w:w="284" w:type="dxa"/>
              <w:right w:w="115" w:type="dxa"/>
            </w:tcMar>
            <w:hideMark/>
          </w:tcPr>
          <w:p w14:paraId="29CFA761"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b/>
                <w:bCs/>
                <w:color w:val="000000"/>
                <w:kern w:val="0"/>
                <w:sz w:val="20"/>
                <w:szCs w:val="20"/>
                <w:lang w:eastAsia="en-US"/>
              </w:rPr>
              <w:t>Mô tả/ Hiệu lực/ Thông tin</w:t>
            </w:r>
          </w:p>
        </w:tc>
      </w:tr>
      <w:tr w:rsidR="005516FB" w:rsidRPr="00D625A5" w14:paraId="02A667EC" w14:textId="77777777" w:rsidTr="003C6A60">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hideMark/>
          </w:tcPr>
          <w:p w14:paraId="3D4F665D" w14:textId="77777777" w:rsidR="006C5B53" w:rsidRPr="00D625A5" w:rsidRDefault="006C5B53" w:rsidP="003C6A60">
            <w:pPr>
              <w:widowControl/>
              <w:jc w:val="left"/>
              <w:rPr>
                <w:rFonts w:ascii="Times New Roman" w:eastAsia="Times New Roman" w:hAnsi="Times New Roman" w:cs="Times New Roman"/>
                <w:kern w:val="0"/>
                <w:sz w:val="20"/>
                <w:szCs w:val="20"/>
                <w:lang w:eastAsia="en-US"/>
              </w:rPr>
            </w:pPr>
          </w:p>
          <w:p w14:paraId="2A16DB26"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49E200B8"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Đóng</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7E426A5B"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54F72B41"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294342BE" w14:textId="77777777" w:rsidR="006C5B53" w:rsidRPr="00D625A5" w:rsidRDefault="006C5B53" w:rsidP="003C6A60">
            <w:pPr>
              <w:widowControl/>
              <w:spacing w:before="120"/>
              <w:jc w:val="center"/>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14643C9B" w14:textId="77777777" w:rsidR="006C5B53" w:rsidRPr="00D625A5" w:rsidRDefault="006C5B53" w:rsidP="003C6A60">
            <w:pPr>
              <w:widowControl/>
              <w:spacing w:before="120"/>
              <w:jc w:val="left"/>
              <w:rPr>
                <w:rFonts w:ascii="Times New Roman" w:eastAsia="Times New Roman" w:hAnsi="Times New Roman" w:cs="Times New Roman"/>
                <w:kern w:val="0"/>
                <w:sz w:val="20"/>
                <w:szCs w:val="20"/>
                <w:lang w:eastAsia="en-US"/>
              </w:rPr>
            </w:pPr>
            <w:r w:rsidRPr="00D625A5">
              <w:rPr>
                <w:rFonts w:ascii="Times New Roman" w:eastAsia="Times New Roman" w:hAnsi="Times New Roman" w:cs="Times New Roman"/>
                <w:color w:val="000000"/>
                <w:kern w:val="0"/>
                <w:sz w:val="20"/>
                <w:szCs w:val="20"/>
                <w:lang w:eastAsia="en-US"/>
              </w:rPr>
              <w:t>N/A</w:t>
            </w:r>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hideMark/>
          </w:tcPr>
          <w:p w14:paraId="6475C805" w14:textId="77777777" w:rsidR="006C5B53" w:rsidRPr="00D625A5" w:rsidRDefault="006C5B53" w:rsidP="003C6A60">
            <w:pPr>
              <w:widowControl/>
              <w:numPr>
                <w:ilvl w:val="0"/>
                <w:numId w:val="40"/>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Có chức năng đóng màn hình xem</w:t>
            </w:r>
          </w:p>
          <w:p w14:paraId="15874D1F" w14:textId="77777777" w:rsidR="006C5B53" w:rsidRPr="00D625A5" w:rsidRDefault="006C5B53" w:rsidP="003C6A60">
            <w:pPr>
              <w:widowControl/>
              <w:numPr>
                <w:ilvl w:val="0"/>
                <w:numId w:val="40"/>
              </w:numPr>
              <w:jc w:val="left"/>
              <w:textAlignment w:val="baseline"/>
              <w:rPr>
                <w:rFonts w:ascii="Times New Roman" w:eastAsia="Times New Roman" w:hAnsi="Times New Roman" w:cs="Times New Roman"/>
                <w:color w:val="000000"/>
                <w:kern w:val="0"/>
                <w:sz w:val="20"/>
                <w:szCs w:val="20"/>
                <w:lang w:eastAsia="en-US"/>
              </w:rPr>
            </w:pPr>
            <w:r w:rsidRPr="00D625A5">
              <w:rPr>
                <w:rFonts w:ascii="Times New Roman" w:eastAsia="Times New Roman" w:hAnsi="Times New Roman" w:cs="Times New Roman"/>
                <w:color w:val="000000"/>
                <w:kern w:val="0"/>
                <w:sz w:val="20"/>
                <w:szCs w:val="20"/>
                <w:lang w:eastAsia="en-US"/>
              </w:rPr>
              <w:t xml:space="preserve">Khi click vào hệ thống quay lại hiển thị màn hình </w:t>
            </w:r>
            <w:r>
              <w:rPr>
                <w:rFonts w:ascii="Times New Roman" w:eastAsia="Times New Roman" w:hAnsi="Times New Roman" w:cs="Times New Roman"/>
                <w:color w:val="000000"/>
                <w:kern w:val="0"/>
                <w:sz w:val="20"/>
                <w:szCs w:val="20"/>
                <w:lang w:eastAsia="en-US"/>
              </w:rPr>
              <w:t>tạo đơn</w:t>
            </w:r>
            <w:r w:rsidRPr="00D625A5">
              <w:rPr>
                <w:rFonts w:ascii="Times New Roman" w:eastAsia="Times New Roman" w:hAnsi="Times New Roman" w:cs="Times New Roman"/>
                <w:color w:val="000000"/>
                <w:kern w:val="0"/>
                <w:sz w:val="20"/>
                <w:szCs w:val="20"/>
                <w:lang w:eastAsia="en-US"/>
              </w:rPr>
              <w:t>.</w:t>
            </w:r>
          </w:p>
        </w:tc>
      </w:tr>
      <w:tr w:rsidR="005516FB" w:rsidRPr="00D625A5" w14:paraId="5636E383" w14:textId="77777777" w:rsidTr="003C6A60">
        <w:trPr>
          <w:ins w:id="188" w:author="Tran Van Hiep 20219013" w:date="2022-12-19T11:18:00Z"/>
        </w:trPr>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tcPr>
          <w:p w14:paraId="7C78D0E2" w14:textId="12C309F6" w:rsidR="005516FB" w:rsidRPr="00D625A5" w:rsidRDefault="005516FB" w:rsidP="005516FB">
            <w:pPr>
              <w:widowControl/>
              <w:jc w:val="left"/>
              <w:rPr>
                <w:ins w:id="189" w:author="Tran Van Hiep 20219013" w:date="2022-12-19T11:18:00Z"/>
                <w:rFonts w:ascii="Times New Roman" w:eastAsia="Times New Roman" w:hAnsi="Times New Roman" w:cs="Times New Roman"/>
                <w:kern w:val="0"/>
                <w:sz w:val="20"/>
                <w:szCs w:val="20"/>
                <w:lang w:eastAsia="en-US"/>
              </w:rPr>
            </w:pPr>
            <w:ins w:id="190" w:author="Tran Van Hiep 20219013" w:date="2022-12-19T11:18:00Z">
              <w:r>
                <w:rPr>
                  <w:rFonts w:ascii="Times New Roman" w:eastAsia="Times New Roman" w:hAnsi="Times New Roman" w:cs="Times New Roman"/>
                  <w:kern w:val="0"/>
                  <w:sz w:val="20"/>
                  <w:szCs w:val="20"/>
                  <w:lang w:eastAsia="en-US"/>
                </w:rPr>
                <w:t>2</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41F26949" w14:textId="3361E846" w:rsidR="005516FB" w:rsidRPr="00D625A5" w:rsidRDefault="005516FB" w:rsidP="005516FB">
            <w:pPr>
              <w:widowControl/>
              <w:spacing w:before="120"/>
              <w:jc w:val="center"/>
              <w:rPr>
                <w:ins w:id="191" w:author="Tran Van Hiep 20219013" w:date="2022-12-19T11:18:00Z"/>
                <w:rFonts w:ascii="Times New Roman" w:eastAsia="Times New Roman" w:hAnsi="Times New Roman" w:cs="Times New Roman"/>
                <w:color w:val="000000"/>
                <w:kern w:val="0"/>
                <w:sz w:val="20"/>
                <w:szCs w:val="20"/>
                <w:lang w:eastAsia="en-US"/>
              </w:rPr>
            </w:pPr>
            <w:ins w:id="192" w:author="Tran Van Hiep 20219013" w:date="2022-12-19T11:19:00Z">
              <w:r>
                <w:rPr>
                  <w:rFonts w:ascii="Times New Roman" w:eastAsia="Times New Roman" w:hAnsi="Times New Roman" w:cs="Times New Roman"/>
                  <w:color w:val="000000"/>
                  <w:kern w:val="0"/>
                  <w:sz w:val="20"/>
                  <w:szCs w:val="20"/>
                  <w:lang w:eastAsia="en-US"/>
                </w:rPr>
                <w:t>Chọn</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BBDE0AD" w14:textId="7B83FD18" w:rsidR="005516FB" w:rsidRPr="00D625A5" w:rsidRDefault="005516FB" w:rsidP="005516FB">
            <w:pPr>
              <w:widowControl/>
              <w:spacing w:before="120"/>
              <w:jc w:val="center"/>
              <w:rPr>
                <w:ins w:id="193" w:author="Tran Van Hiep 20219013" w:date="2022-12-19T11:18:00Z"/>
                <w:rFonts w:ascii="Times New Roman" w:eastAsia="Times New Roman" w:hAnsi="Times New Roman" w:cs="Times New Roman"/>
                <w:color w:val="000000"/>
                <w:kern w:val="0"/>
                <w:sz w:val="20"/>
                <w:szCs w:val="20"/>
                <w:lang w:eastAsia="en-US"/>
              </w:rPr>
            </w:pPr>
            <w:ins w:id="194" w:author="Tran Van Hiep 20219013" w:date="2022-12-19T11:19:00Z">
              <w:r>
                <w:rPr>
                  <w:rFonts w:ascii="Times New Roman" w:eastAsia="Times New Roman" w:hAnsi="Times New Roman" w:cs="Times New Roman"/>
                  <w:color w:val="000000"/>
                  <w:kern w:val="0"/>
                  <w:sz w:val="20"/>
                  <w:szCs w:val="20"/>
                  <w:lang w:eastAsia="en-US"/>
                </w:rPr>
                <w:t>Button</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E610772" w14:textId="1EAF9368" w:rsidR="005516FB" w:rsidRPr="00D625A5" w:rsidRDefault="005516FB" w:rsidP="005516FB">
            <w:pPr>
              <w:widowControl/>
              <w:spacing w:before="120"/>
              <w:jc w:val="center"/>
              <w:rPr>
                <w:ins w:id="195" w:author="Tran Van Hiep 20219013" w:date="2022-12-19T11:18:00Z"/>
                <w:rFonts w:ascii="Times New Roman" w:eastAsia="Times New Roman" w:hAnsi="Times New Roman" w:cs="Times New Roman"/>
                <w:color w:val="000000"/>
                <w:kern w:val="0"/>
                <w:sz w:val="20"/>
                <w:szCs w:val="20"/>
                <w:lang w:eastAsia="en-US"/>
              </w:rPr>
            </w:pPr>
            <w:ins w:id="196" w:author="Tran Van Hiep 20219013" w:date="2022-12-19T11:19:00Z">
              <w:r w:rsidRPr="00D625A5">
                <w:rPr>
                  <w:rFonts w:ascii="Times New Roman" w:eastAsia="Times New Roman" w:hAnsi="Times New Roman" w:cs="Times New Roman"/>
                  <w:color w:val="000000"/>
                  <w:kern w:val="0"/>
                  <w:sz w:val="20"/>
                  <w:szCs w:val="20"/>
                  <w:lang w:eastAsia="en-US"/>
                </w:rPr>
                <w:t>N/A</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3B67558A" w14:textId="50B6B341" w:rsidR="005516FB" w:rsidRPr="00D625A5" w:rsidRDefault="005516FB" w:rsidP="005516FB">
            <w:pPr>
              <w:widowControl/>
              <w:spacing w:before="120"/>
              <w:jc w:val="center"/>
              <w:rPr>
                <w:ins w:id="197" w:author="Tran Van Hiep 20219013" w:date="2022-12-19T11:18:00Z"/>
                <w:rFonts w:ascii="Times New Roman" w:eastAsia="Times New Roman" w:hAnsi="Times New Roman" w:cs="Times New Roman"/>
                <w:color w:val="000000"/>
                <w:kern w:val="0"/>
                <w:sz w:val="20"/>
                <w:szCs w:val="20"/>
                <w:lang w:eastAsia="en-US"/>
              </w:rPr>
            </w:pPr>
            <w:ins w:id="198" w:author="Tran Van Hiep 20219013" w:date="2022-12-19T11:19:00Z">
              <w:r w:rsidRPr="00D625A5">
                <w:rPr>
                  <w:rFonts w:ascii="Times New Roman" w:eastAsia="Times New Roman" w:hAnsi="Times New Roman" w:cs="Times New Roman"/>
                  <w:color w:val="000000"/>
                  <w:kern w:val="0"/>
                  <w:sz w:val="20"/>
                  <w:szCs w:val="20"/>
                  <w:lang w:eastAsia="en-US"/>
                </w:rPr>
                <w:t>N/A</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064960A9" w14:textId="0C07A07B" w:rsidR="005516FB" w:rsidRPr="00D625A5" w:rsidRDefault="005516FB" w:rsidP="005516FB">
            <w:pPr>
              <w:widowControl/>
              <w:spacing w:before="120"/>
              <w:jc w:val="left"/>
              <w:rPr>
                <w:ins w:id="199" w:author="Tran Van Hiep 20219013" w:date="2022-12-19T11:18:00Z"/>
                <w:rFonts w:ascii="Times New Roman" w:eastAsia="Times New Roman" w:hAnsi="Times New Roman" w:cs="Times New Roman"/>
                <w:color w:val="000000"/>
                <w:kern w:val="0"/>
                <w:sz w:val="20"/>
                <w:szCs w:val="20"/>
                <w:lang w:eastAsia="en-US"/>
              </w:rPr>
            </w:pPr>
            <w:ins w:id="200" w:author="Tran Van Hiep 20219013" w:date="2022-12-19T11:19:00Z">
              <w:r w:rsidRPr="00D625A5">
                <w:rPr>
                  <w:rFonts w:ascii="Times New Roman" w:eastAsia="Times New Roman" w:hAnsi="Times New Roman" w:cs="Times New Roman"/>
                  <w:color w:val="000000"/>
                  <w:kern w:val="0"/>
                  <w:sz w:val="20"/>
                  <w:szCs w:val="20"/>
                  <w:lang w:eastAsia="en-US"/>
                </w:rPr>
                <w:t>N/A</w:t>
              </w:r>
            </w:ins>
          </w:p>
        </w:tc>
        <w:tc>
          <w:tcPr>
            <w:tcW w:w="0" w:type="auto"/>
            <w:tcBorders>
              <w:top w:val="single" w:sz="4" w:space="0" w:color="000000"/>
              <w:left w:val="single" w:sz="4" w:space="0" w:color="000000"/>
              <w:bottom w:val="single" w:sz="4" w:space="0" w:color="000000"/>
              <w:right w:val="single" w:sz="4" w:space="0" w:color="000000"/>
            </w:tcBorders>
            <w:tcMar>
              <w:top w:w="284" w:type="dxa"/>
              <w:left w:w="115" w:type="dxa"/>
              <w:bottom w:w="284" w:type="dxa"/>
              <w:right w:w="115" w:type="dxa"/>
            </w:tcMar>
            <w:vAlign w:val="center"/>
          </w:tcPr>
          <w:p w14:paraId="71691967" w14:textId="77777777" w:rsidR="005516FB" w:rsidRDefault="005516FB" w:rsidP="005516FB">
            <w:pPr>
              <w:widowControl/>
              <w:numPr>
                <w:ilvl w:val="0"/>
                <w:numId w:val="40"/>
              </w:numPr>
              <w:jc w:val="left"/>
              <w:textAlignment w:val="baseline"/>
              <w:rPr>
                <w:ins w:id="201" w:author="Tran Van Hiep 20219013" w:date="2022-12-19T11:19:00Z"/>
                <w:rFonts w:ascii="Times New Roman" w:eastAsia="Times New Roman" w:hAnsi="Times New Roman" w:cs="Times New Roman"/>
                <w:color w:val="000000"/>
                <w:kern w:val="0"/>
                <w:sz w:val="20"/>
                <w:szCs w:val="20"/>
                <w:lang w:eastAsia="en-US"/>
              </w:rPr>
            </w:pPr>
            <w:ins w:id="202" w:author="Tran Van Hiep 20219013" w:date="2022-12-19T11:19:00Z">
              <w:r>
                <w:rPr>
                  <w:rFonts w:ascii="Times New Roman" w:eastAsia="Times New Roman" w:hAnsi="Times New Roman" w:cs="Times New Roman"/>
                  <w:color w:val="000000"/>
                  <w:kern w:val="0"/>
                  <w:sz w:val="20"/>
                  <w:szCs w:val="20"/>
                  <w:lang w:eastAsia="en-US"/>
                </w:rPr>
                <w:t>Có chức năng chọn loại nghỉ đó cho đơn nghỉ</w:t>
              </w:r>
            </w:ins>
          </w:p>
          <w:p w14:paraId="480DD87C" w14:textId="3F61F5E7" w:rsidR="005516FB" w:rsidRPr="00D625A5" w:rsidRDefault="005516FB" w:rsidP="005516FB">
            <w:pPr>
              <w:widowControl/>
              <w:numPr>
                <w:ilvl w:val="0"/>
                <w:numId w:val="40"/>
              </w:numPr>
              <w:jc w:val="left"/>
              <w:textAlignment w:val="baseline"/>
              <w:rPr>
                <w:ins w:id="203" w:author="Tran Van Hiep 20219013" w:date="2022-12-19T11:18:00Z"/>
                <w:rFonts w:ascii="Times New Roman" w:eastAsia="Times New Roman" w:hAnsi="Times New Roman" w:cs="Times New Roman"/>
                <w:color w:val="000000"/>
                <w:kern w:val="0"/>
                <w:sz w:val="20"/>
                <w:szCs w:val="20"/>
                <w:lang w:eastAsia="en-US"/>
              </w:rPr>
            </w:pPr>
            <w:ins w:id="204" w:author="Tran Van Hiep 20219013" w:date="2022-12-19T11:19:00Z">
              <w:r>
                <w:rPr>
                  <w:rFonts w:ascii="Times New Roman" w:eastAsia="Times New Roman" w:hAnsi="Times New Roman" w:cs="Times New Roman"/>
                  <w:color w:val="000000"/>
                  <w:kern w:val="0"/>
                  <w:sz w:val="20"/>
                  <w:szCs w:val="20"/>
                  <w:lang w:eastAsia="en-US"/>
                </w:rPr>
                <w:t xml:space="preserve">Khi click vào hệ thống đóng POPUP xem quỹ nghỉ và điền thông tin loại </w:t>
              </w:r>
              <w:r>
                <w:rPr>
                  <w:rFonts w:ascii="Times New Roman" w:eastAsia="Times New Roman" w:hAnsi="Times New Roman" w:cs="Times New Roman"/>
                  <w:color w:val="000000"/>
                  <w:kern w:val="0"/>
                  <w:sz w:val="20"/>
                  <w:szCs w:val="20"/>
                  <w:lang w:eastAsia="en-US"/>
                </w:rPr>
                <w:br/>
                <w:t xml:space="preserve">nghỉ vào combobox loại </w:t>
              </w:r>
            </w:ins>
            <w:ins w:id="205" w:author="Tran Van Hiep 20219013" w:date="2022-12-19T11:20:00Z">
              <w:r>
                <w:rPr>
                  <w:rFonts w:ascii="Times New Roman" w:eastAsia="Times New Roman" w:hAnsi="Times New Roman" w:cs="Times New Roman"/>
                  <w:color w:val="000000"/>
                  <w:kern w:val="0"/>
                  <w:sz w:val="20"/>
                  <w:szCs w:val="20"/>
                  <w:lang w:eastAsia="en-US"/>
                </w:rPr>
                <w:t>nghỉ trên</w:t>
              </w:r>
              <w:r>
                <w:rPr>
                  <w:rFonts w:ascii="Times New Roman" w:eastAsia="Times New Roman" w:hAnsi="Times New Roman" w:cs="Times New Roman"/>
                  <w:color w:val="000000"/>
                  <w:kern w:val="0"/>
                  <w:sz w:val="20"/>
                  <w:szCs w:val="20"/>
                  <w:lang w:eastAsia="en-US"/>
                </w:rPr>
                <w:br/>
                <w:t>màn hình tạo đơn nghỉ.</w:t>
              </w:r>
            </w:ins>
          </w:p>
        </w:tc>
      </w:tr>
    </w:tbl>
    <w:p w14:paraId="44ED6B0D" w14:textId="77777777" w:rsidR="006C5B53" w:rsidRPr="00D625A5" w:rsidRDefault="006C5B53" w:rsidP="006C5B53">
      <w:pPr>
        <w:pStyle w:val="Heading4"/>
        <w:numPr>
          <w:ilvl w:val="0"/>
          <w:numId w:val="0"/>
        </w:numPr>
        <w:rPr>
          <w:rFonts w:ascii="Times New Roman" w:hAnsi="Times New Roman" w:cs="Times New Roman"/>
        </w:rPr>
      </w:pPr>
    </w:p>
    <w:p w14:paraId="6330B2E8" w14:textId="77777777" w:rsidR="006C5B53" w:rsidRPr="002F070E" w:rsidRDefault="006C5B53" w:rsidP="006C5B53">
      <w:pPr>
        <w:rPr>
          <w:lang w:val="vi-VN" w:eastAsia="en-US"/>
        </w:rPr>
      </w:pPr>
    </w:p>
    <w:p w14:paraId="421F6A22" w14:textId="77777777" w:rsidR="002F070E" w:rsidRPr="002F070E" w:rsidRDefault="002F070E" w:rsidP="002F070E">
      <w:pPr>
        <w:rPr>
          <w:lang w:val="vi-VN" w:eastAsia="en-US"/>
        </w:rPr>
      </w:pPr>
    </w:p>
    <w:sectPr w:rsidR="002F070E" w:rsidRPr="002F070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93DE9"/>
    <w:multiLevelType w:val="hybridMultilevel"/>
    <w:tmpl w:val="999A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FD77E9"/>
    <w:multiLevelType w:val="multilevel"/>
    <w:tmpl w:val="051E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524646"/>
    <w:multiLevelType w:val="multilevel"/>
    <w:tmpl w:val="3812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5A6B66"/>
    <w:multiLevelType w:val="multilevel"/>
    <w:tmpl w:val="2328FBB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0C60AA"/>
    <w:multiLevelType w:val="multilevel"/>
    <w:tmpl w:val="653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341745"/>
    <w:multiLevelType w:val="multilevel"/>
    <w:tmpl w:val="D8EC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342A34"/>
    <w:multiLevelType w:val="multilevel"/>
    <w:tmpl w:val="B1D23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E344F4"/>
    <w:multiLevelType w:val="multilevel"/>
    <w:tmpl w:val="2CCE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121CAA"/>
    <w:multiLevelType w:val="multilevel"/>
    <w:tmpl w:val="D260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3F2123"/>
    <w:multiLevelType w:val="multilevel"/>
    <w:tmpl w:val="E3E8F92E"/>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345"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9A2773A"/>
    <w:multiLevelType w:val="multilevel"/>
    <w:tmpl w:val="5CA6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1B7816"/>
    <w:multiLevelType w:val="multilevel"/>
    <w:tmpl w:val="914C7FFA"/>
    <w:lvl w:ilvl="0">
      <w:start w:val="1"/>
      <w:numFmt w:val="bullet"/>
      <w:pStyle w:val="Heading1"/>
      <w:lvlText w:val="●"/>
      <w:lvlJc w:val="left"/>
      <w:pPr>
        <w:ind w:left="284" w:hanging="284"/>
      </w:pPr>
      <w:rPr>
        <w:rFonts w:ascii="Noto Sans Symbols" w:eastAsia="Noto Sans Symbols" w:hAnsi="Noto Sans Symbols" w:cs="Noto Sans Symbols"/>
      </w:rPr>
    </w:lvl>
    <w:lvl w:ilvl="1">
      <w:start w:val="1"/>
      <w:numFmt w:val="bullet"/>
      <w:pStyle w:val="Heading2"/>
      <w:lvlText w:val="o"/>
      <w:lvlJc w:val="left"/>
      <w:pPr>
        <w:ind w:left="567" w:hanging="283"/>
      </w:pPr>
      <w:rPr>
        <w:rFonts w:ascii="Courier New" w:eastAsia="Courier New" w:hAnsi="Courier New" w:cs="Courier New"/>
      </w:rPr>
    </w:lvl>
    <w:lvl w:ilvl="2">
      <w:start w:val="1"/>
      <w:numFmt w:val="bullet"/>
      <w:pStyle w:val="Heading3"/>
      <w:lvlText w:val="▪"/>
      <w:lvlJc w:val="left"/>
      <w:pPr>
        <w:ind w:left="851" w:hanging="284"/>
      </w:pPr>
      <w:rPr>
        <w:rFonts w:ascii="Noto Sans Symbols" w:eastAsia="Noto Sans Symbols" w:hAnsi="Noto Sans Symbols" w:cs="Noto Sans Symbols"/>
      </w:rPr>
    </w:lvl>
    <w:lvl w:ilvl="3">
      <w:start w:val="1"/>
      <w:numFmt w:val="bullet"/>
      <w:pStyle w:val="Heading4"/>
      <w:lvlText w:val="+"/>
      <w:lvlJc w:val="left"/>
      <w:pPr>
        <w:ind w:left="1134" w:hanging="282"/>
      </w:pPr>
      <w:rPr>
        <w:rFonts w:ascii="Noto Sans Symbols" w:eastAsia="Noto Sans Symbols" w:hAnsi="Noto Sans Symbols" w:cs="Noto Sans Symbols"/>
      </w:rPr>
    </w:lvl>
    <w:lvl w:ilvl="4">
      <w:start w:val="1"/>
      <w:numFmt w:val="bullet"/>
      <w:pStyle w:val="Heading5"/>
      <w:lvlText w:val="-"/>
      <w:lvlJc w:val="left"/>
      <w:pPr>
        <w:ind w:left="1418" w:hanging="284"/>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2">
    <w:nsid w:val="2B406832"/>
    <w:multiLevelType w:val="multilevel"/>
    <w:tmpl w:val="9B78F8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F92345"/>
    <w:multiLevelType w:val="multilevel"/>
    <w:tmpl w:val="AFD4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951E3C"/>
    <w:multiLevelType w:val="multilevel"/>
    <w:tmpl w:val="1B6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9110B3"/>
    <w:multiLevelType w:val="multilevel"/>
    <w:tmpl w:val="D444D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C440C3"/>
    <w:multiLevelType w:val="multilevel"/>
    <w:tmpl w:val="83B8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4B2167"/>
    <w:multiLevelType w:val="multilevel"/>
    <w:tmpl w:val="477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C3162D"/>
    <w:multiLevelType w:val="multilevel"/>
    <w:tmpl w:val="F004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020282"/>
    <w:multiLevelType w:val="multilevel"/>
    <w:tmpl w:val="D2FA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D9746B"/>
    <w:multiLevelType w:val="multilevel"/>
    <w:tmpl w:val="2036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683517"/>
    <w:multiLevelType w:val="multilevel"/>
    <w:tmpl w:val="FCB2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670B7D"/>
    <w:multiLevelType w:val="multilevel"/>
    <w:tmpl w:val="DE42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8A4199"/>
    <w:multiLevelType w:val="multilevel"/>
    <w:tmpl w:val="BE52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F16ECF"/>
    <w:multiLevelType w:val="multilevel"/>
    <w:tmpl w:val="7BEC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3046CD"/>
    <w:multiLevelType w:val="multilevel"/>
    <w:tmpl w:val="EEFA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D6625F"/>
    <w:multiLevelType w:val="multilevel"/>
    <w:tmpl w:val="5492EFC6"/>
    <w:lvl w:ilvl="0">
      <w:start w:val="1"/>
      <w:numFmt w:val="decimal"/>
      <w:lvlText w:val="%1"/>
      <w:lvlJc w:val="left"/>
      <w:pPr>
        <w:ind w:left="432" w:hanging="432"/>
      </w:pPr>
      <w:rPr>
        <w:b/>
        <w:i w:val="0"/>
        <w:smallCaps w:val="0"/>
        <w:strike w:val="0"/>
        <w:u w:val="none"/>
        <w:vertAlign w:val="baseline"/>
      </w:rPr>
    </w:lvl>
    <w:lvl w:ilvl="1">
      <w:start w:val="1"/>
      <w:numFmt w:val="decimal"/>
      <w:lvlText w:val="%1.%2"/>
      <w:lvlJc w:val="left"/>
      <w:pPr>
        <w:ind w:left="576" w:hanging="576"/>
      </w:pPr>
      <w:rPr>
        <w:b/>
        <w:i w:val="0"/>
        <w:smallCaps w:val="0"/>
        <w:strike w:val="0"/>
        <w:u w:val="none"/>
        <w:vertAlign w:val="baseline"/>
      </w:rPr>
    </w:lvl>
    <w:lvl w:ilvl="2">
      <w:start w:val="1"/>
      <w:numFmt w:val="decimal"/>
      <w:lvlText w:val="%1.%2.%3"/>
      <w:lvlJc w:val="left"/>
      <w:pPr>
        <w:ind w:left="720" w:hanging="720"/>
      </w:pPr>
      <w:rPr>
        <w:b/>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58811706"/>
    <w:multiLevelType w:val="multilevel"/>
    <w:tmpl w:val="11EA9852"/>
    <w:lvl w:ilvl="0">
      <w:start w:val="1"/>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5E692354"/>
    <w:multiLevelType w:val="multilevel"/>
    <w:tmpl w:val="E6E8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800F54"/>
    <w:multiLevelType w:val="multilevel"/>
    <w:tmpl w:val="8DD0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3E7014"/>
    <w:multiLevelType w:val="multilevel"/>
    <w:tmpl w:val="E39C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1635E27"/>
    <w:multiLevelType w:val="multilevel"/>
    <w:tmpl w:val="92B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DD35B0"/>
    <w:multiLevelType w:val="multilevel"/>
    <w:tmpl w:val="B75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5E12A7"/>
    <w:multiLevelType w:val="multilevel"/>
    <w:tmpl w:val="D444D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5676708"/>
    <w:multiLevelType w:val="multilevel"/>
    <w:tmpl w:val="D5E0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AF6F12"/>
    <w:multiLevelType w:val="multilevel"/>
    <w:tmpl w:val="A0B8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5F0086"/>
    <w:multiLevelType w:val="multilevel"/>
    <w:tmpl w:val="AB6C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F92330"/>
    <w:multiLevelType w:val="multilevel"/>
    <w:tmpl w:val="5010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E127699"/>
    <w:multiLevelType w:val="multilevel"/>
    <w:tmpl w:val="1ED0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142CD7"/>
    <w:multiLevelType w:val="multilevel"/>
    <w:tmpl w:val="D8C6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1BB6D1E"/>
    <w:multiLevelType w:val="multilevel"/>
    <w:tmpl w:val="B282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6C94898"/>
    <w:multiLevelType w:val="multilevel"/>
    <w:tmpl w:val="5160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0A5724"/>
    <w:multiLevelType w:val="hybridMultilevel"/>
    <w:tmpl w:val="6EFE7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AB5046"/>
    <w:multiLevelType w:val="multilevel"/>
    <w:tmpl w:val="8768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7"/>
  </w:num>
  <w:num w:numId="3">
    <w:abstractNumId w:val="26"/>
  </w:num>
  <w:num w:numId="4">
    <w:abstractNumId w:val="9"/>
  </w:num>
  <w:num w:numId="5">
    <w:abstractNumId w:val="3"/>
  </w:num>
  <w:num w:numId="6">
    <w:abstractNumId w:val="15"/>
  </w:num>
  <w:num w:numId="7">
    <w:abstractNumId w:val="33"/>
  </w:num>
  <w:num w:numId="8">
    <w:abstractNumId w:val="39"/>
  </w:num>
  <w:num w:numId="9">
    <w:abstractNumId w:val="8"/>
  </w:num>
  <w:num w:numId="10">
    <w:abstractNumId w:val="30"/>
  </w:num>
  <w:num w:numId="11">
    <w:abstractNumId w:val="6"/>
  </w:num>
  <w:num w:numId="12">
    <w:abstractNumId w:val="28"/>
  </w:num>
  <w:num w:numId="13">
    <w:abstractNumId w:val="36"/>
  </w:num>
  <w:num w:numId="14">
    <w:abstractNumId w:val="22"/>
  </w:num>
  <w:num w:numId="15">
    <w:abstractNumId w:val="23"/>
  </w:num>
  <w:num w:numId="16">
    <w:abstractNumId w:val="40"/>
  </w:num>
  <w:num w:numId="17">
    <w:abstractNumId w:val="41"/>
  </w:num>
  <w:num w:numId="18">
    <w:abstractNumId w:val="29"/>
  </w:num>
  <w:num w:numId="19">
    <w:abstractNumId w:val="7"/>
  </w:num>
  <w:num w:numId="20">
    <w:abstractNumId w:val="32"/>
  </w:num>
  <w:num w:numId="21">
    <w:abstractNumId w:val="31"/>
  </w:num>
  <w:num w:numId="22">
    <w:abstractNumId w:val="20"/>
  </w:num>
  <w:num w:numId="23">
    <w:abstractNumId w:val="38"/>
  </w:num>
  <w:num w:numId="24">
    <w:abstractNumId w:val="14"/>
  </w:num>
  <w:num w:numId="25">
    <w:abstractNumId w:val="5"/>
  </w:num>
  <w:num w:numId="26">
    <w:abstractNumId w:val="21"/>
  </w:num>
  <w:num w:numId="27">
    <w:abstractNumId w:val="35"/>
  </w:num>
  <w:num w:numId="28">
    <w:abstractNumId w:val="34"/>
  </w:num>
  <w:num w:numId="29">
    <w:abstractNumId w:val="10"/>
  </w:num>
  <w:num w:numId="30">
    <w:abstractNumId w:val="19"/>
  </w:num>
  <w:num w:numId="31">
    <w:abstractNumId w:val="16"/>
  </w:num>
  <w:num w:numId="32">
    <w:abstractNumId w:val="4"/>
  </w:num>
  <w:num w:numId="33">
    <w:abstractNumId w:val="25"/>
  </w:num>
  <w:num w:numId="34">
    <w:abstractNumId w:val="43"/>
  </w:num>
  <w:num w:numId="35">
    <w:abstractNumId w:val="13"/>
  </w:num>
  <w:num w:numId="36">
    <w:abstractNumId w:val="2"/>
  </w:num>
  <w:num w:numId="37">
    <w:abstractNumId w:val="12"/>
  </w:num>
  <w:num w:numId="38">
    <w:abstractNumId w:val="42"/>
  </w:num>
  <w:num w:numId="39">
    <w:abstractNumId w:val="1"/>
  </w:num>
  <w:num w:numId="40">
    <w:abstractNumId w:val="24"/>
  </w:num>
  <w:num w:numId="41">
    <w:abstractNumId w:val="37"/>
  </w:num>
  <w:num w:numId="42">
    <w:abstractNumId w:val="17"/>
  </w:num>
  <w:num w:numId="43">
    <w:abstractNumId w:val="18"/>
  </w:num>
  <w:num w:numId="4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an Van Hiep 20219013">
    <w15:presenceInfo w15:providerId="AD" w15:userId="S::hiep.tv219013@sis.hust.edu.vn::b92c960e-d7c1-4c77-b514-6b0d59466f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hideSpellingErrors/>
  <w:proofState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39D7"/>
    <w:rsid w:val="00010433"/>
    <w:rsid w:val="00066AF0"/>
    <w:rsid w:val="000724D5"/>
    <w:rsid w:val="00075B2A"/>
    <w:rsid w:val="000C02C3"/>
    <w:rsid w:val="000C24B5"/>
    <w:rsid w:val="000D793F"/>
    <w:rsid w:val="000F7507"/>
    <w:rsid w:val="00106965"/>
    <w:rsid w:val="00116782"/>
    <w:rsid w:val="00143ADB"/>
    <w:rsid w:val="00146F59"/>
    <w:rsid w:val="00180FA2"/>
    <w:rsid w:val="001C2A9C"/>
    <w:rsid w:val="001F1069"/>
    <w:rsid w:val="00203680"/>
    <w:rsid w:val="0021449F"/>
    <w:rsid w:val="002C2AAC"/>
    <w:rsid w:val="002C4BD5"/>
    <w:rsid w:val="002D7A56"/>
    <w:rsid w:val="002F070E"/>
    <w:rsid w:val="002F6341"/>
    <w:rsid w:val="00313950"/>
    <w:rsid w:val="00364B03"/>
    <w:rsid w:val="00380AE9"/>
    <w:rsid w:val="003C6A60"/>
    <w:rsid w:val="003D01DD"/>
    <w:rsid w:val="003F625B"/>
    <w:rsid w:val="00446ED4"/>
    <w:rsid w:val="004949C3"/>
    <w:rsid w:val="004A1CE5"/>
    <w:rsid w:val="004C57EF"/>
    <w:rsid w:val="004E3C7E"/>
    <w:rsid w:val="004E72FF"/>
    <w:rsid w:val="004F0804"/>
    <w:rsid w:val="004F67C1"/>
    <w:rsid w:val="00501096"/>
    <w:rsid w:val="00505FEE"/>
    <w:rsid w:val="0052337A"/>
    <w:rsid w:val="00525B2A"/>
    <w:rsid w:val="005516FB"/>
    <w:rsid w:val="005660F2"/>
    <w:rsid w:val="005A0E4C"/>
    <w:rsid w:val="005C30D5"/>
    <w:rsid w:val="005F7E73"/>
    <w:rsid w:val="006250A7"/>
    <w:rsid w:val="00625B4A"/>
    <w:rsid w:val="00673BE7"/>
    <w:rsid w:val="00685ED2"/>
    <w:rsid w:val="006C5B53"/>
    <w:rsid w:val="006D030D"/>
    <w:rsid w:val="006F13B1"/>
    <w:rsid w:val="0070200E"/>
    <w:rsid w:val="007124AE"/>
    <w:rsid w:val="007520BC"/>
    <w:rsid w:val="0075577C"/>
    <w:rsid w:val="00761624"/>
    <w:rsid w:val="007D4C2B"/>
    <w:rsid w:val="007F2C08"/>
    <w:rsid w:val="00815EBA"/>
    <w:rsid w:val="00824A53"/>
    <w:rsid w:val="00840591"/>
    <w:rsid w:val="00840991"/>
    <w:rsid w:val="00847D86"/>
    <w:rsid w:val="00862724"/>
    <w:rsid w:val="008875B6"/>
    <w:rsid w:val="00895140"/>
    <w:rsid w:val="008A50D7"/>
    <w:rsid w:val="008C53C3"/>
    <w:rsid w:val="008D4E86"/>
    <w:rsid w:val="008E6A1B"/>
    <w:rsid w:val="008F5813"/>
    <w:rsid w:val="008F6773"/>
    <w:rsid w:val="009519CC"/>
    <w:rsid w:val="00953DF3"/>
    <w:rsid w:val="00983EDE"/>
    <w:rsid w:val="009B58D7"/>
    <w:rsid w:val="009C5612"/>
    <w:rsid w:val="009D6973"/>
    <w:rsid w:val="009E44D1"/>
    <w:rsid w:val="009F6F6D"/>
    <w:rsid w:val="00A01A20"/>
    <w:rsid w:val="00A642A8"/>
    <w:rsid w:val="00A72B0C"/>
    <w:rsid w:val="00A7685F"/>
    <w:rsid w:val="00A813FE"/>
    <w:rsid w:val="00A95FA9"/>
    <w:rsid w:val="00AC7AD0"/>
    <w:rsid w:val="00AF410B"/>
    <w:rsid w:val="00B03522"/>
    <w:rsid w:val="00B04A1F"/>
    <w:rsid w:val="00B4788F"/>
    <w:rsid w:val="00B67BD0"/>
    <w:rsid w:val="00B94BB7"/>
    <w:rsid w:val="00BB72FB"/>
    <w:rsid w:val="00BF0B97"/>
    <w:rsid w:val="00C06226"/>
    <w:rsid w:val="00C12B4C"/>
    <w:rsid w:val="00C30565"/>
    <w:rsid w:val="00C42752"/>
    <w:rsid w:val="00CB2A97"/>
    <w:rsid w:val="00CB4904"/>
    <w:rsid w:val="00CD73A4"/>
    <w:rsid w:val="00CF1236"/>
    <w:rsid w:val="00D004C3"/>
    <w:rsid w:val="00D52F43"/>
    <w:rsid w:val="00D625A5"/>
    <w:rsid w:val="00DC66D6"/>
    <w:rsid w:val="00E12029"/>
    <w:rsid w:val="00E33019"/>
    <w:rsid w:val="00E51A43"/>
    <w:rsid w:val="00E62087"/>
    <w:rsid w:val="00EA499A"/>
    <w:rsid w:val="00EA5C1A"/>
    <w:rsid w:val="00EF0C12"/>
    <w:rsid w:val="00F23E25"/>
    <w:rsid w:val="00F31D86"/>
    <w:rsid w:val="00F3386E"/>
    <w:rsid w:val="00F41A6B"/>
    <w:rsid w:val="00F63C11"/>
    <w:rsid w:val="00F839D7"/>
    <w:rsid w:val="00FD6BC3"/>
    <w:rsid w:val="00FE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F9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9D7"/>
    <w:pPr>
      <w:widowControl w:val="0"/>
      <w:spacing w:after="0" w:line="240" w:lineRule="auto"/>
      <w:jc w:val="both"/>
    </w:pPr>
    <w:rPr>
      <w:rFonts w:eastAsiaTheme="minorEastAsia"/>
      <w:kern w:val="2"/>
      <w:sz w:val="21"/>
      <w:szCs w:val="24"/>
      <w:lang w:eastAsia="zh-CN"/>
    </w:rPr>
  </w:style>
  <w:style w:type="paragraph" w:styleId="Heading1">
    <w:name w:val="heading 1"/>
    <w:basedOn w:val="Normal"/>
    <w:next w:val="Normal"/>
    <w:link w:val="Heading1Char"/>
    <w:uiPriority w:val="9"/>
    <w:qFormat/>
    <w:rsid w:val="00F839D7"/>
    <w:pPr>
      <w:keepNext/>
      <w:keepLines/>
      <w:widowControl/>
      <w:numPr>
        <w:numId w:val="1"/>
      </w:numPr>
      <w:spacing w:before="240" w:line="360" w:lineRule="auto"/>
      <w:jc w:val="left"/>
      <w:outlineLvl w:val="0"/>
    </w:pPr>
    <w:rPr>
      <w:rFonts w:ascii="Arial" w:eastAsiaTheme="majorEastAsia" w:hAnsi="Arial" w:cstheme="majorBidi"/>
      <w:b/>
      <w:kern w:val="0"/>
      <w:sz w:val="22"/>
      <w:szCs w:val="20"/>
      <w:lang w:val="vi-VN" w:eastAsia="en-US"/>
    </w:rPr>
  </w:style>
  <w:style w:type="paragraph" w:styleId="Heading2">
    <w:name w:val="heading 2"/>
    <w:basedOn w:val="Normal"/>
    <w:next w:val="Normal"/>
    <w:link w:val="Heading2Char"/>
    <w:uiPriority w:val="9"/>
    <w:unhideWhenUsed/>
    <w:qFormat/>
    <w:rsid w:val="00F839D7"/>
    <w:pPr>
      <w:keepNext/>
      <w:keepLines/>
      <w:widowControl/>
      <w:numPr>
        <w:ilvl w:val="1"/>
        <w:numId w:val="1"/>
      </w:numPr>
      <w:spacing w:before="120" w:line="312" w:lineRule="auto"/>
      <w:jc w:val="left"/>
      <w:outlineLvl w:val="1"/>
    </w:pPr>
    <w:rPr>
      <w:rFonts w:ascii="Arial" w:eastAsiaTheme="majorEastAsia" w:hAnsi="Arial" w:cstheme="majorBidi"/>
      <w:b/>
      <w:noProof/>
      <w:kern w:val="0"/>
      <w:sz w:val="20"/>
      <w:szCs w:val="26"/>
      <w:lang w:eastAsia="en-US"/>
    </w:rPr>
  </w:style>
  <w:style w:type="paragraph" w:styleId="Heading3">
    <w:name w:val="heading 3"/>
    <w:basedOn w:val="Normal"/>
    <w:next w:val="Normal"/>
    <w:link w:val="Heading3Char"/>
    <w:uiPriority w:val="9"/>
    <w:unhideWhenUsed/>
    <w:qFormat/>
    <w:rsid w:val="00F839D7"/>
    <w:pPr>
      <w:keepNext/>
      <w:keepLines/>
      <w:widowControl/>
      <w:numPr>
        <w:ilvl w:val="2"/>
        <w:numId w:val="1"/>
      </w:numPr>
      <w:spacing w:before="40" w:line="360" w:lineRule="auto"/>
      <w:jc w:val="left"/>
      <w:outlineLvl w:val="2"/>
    </w:pPr>
    <w:rPr>
      <w:rFonts w:ascii="Arial" w:eastAsiaTheme="majorEastAsia" w:hAnsi="Arial" w:cstheme="majorBidi"/>
      <w:b/>
      <w:kern w:val="0"/>
      <w:sz w:val="20"/>
      <w:lang w:val="vi-VN" w:eastAsia="en-US"/>
    </w:rPr>
  </w:style>
  <w:style w:type="paragraph" w:styleId="Heading4">
    <w:name w:val="heading 4"/>
    <w:basedOn w:val="Normal"/>
    <w:next w:val="Normal"/>
    <w:link w:val="Heading4Char"/>
    <w:uiPriority w:val="9"/>
    <w:unhideWhenUsed/>
    <w:qFormat/>
    <w:rsid w:val="00F839D7"/>
    <w:pPr>
      <w:keepNext/>
      <w:keepLines/>
      <w:widowControl/>
      <w:numPr>
        <w:ilvl w:val="3"/>
        <w:numId w:val="1"/>
      </w:numPr>
      <w:spacing w:before="40" w:line="360" w:lineRule="auto"/>
      <w:jc w:val="left"/>
      <w:outlineLvl w:val="3"/>
    </w:pPr>
    <w:rPr>
      <w:rFonts w:ascii="Arial" w:eastAsiaTheme="majorEastAsia" w:hAnsi="Arial" w:cstheme="majorBidi"/>
      <w:b/>
      <w:iCs/>
      <w:kern w:val="0"/>
      <w:sz w:val="20"/>
      <w:szCs w:val="20"/>
      <w:lang w:val="vi-VN" w:eastAsia="en-US"/>
    </w:rPr>
  </w:style>
  <w:style w:type="paragraph" w:styleId="Heading5">
    <w:name w:val="heading 5"/>
    <w:basedOn w:val="Normal"/>
    <w:next w:val="Normal"/>
    <w:link w:val="Heading5Char"/>
    <w:uiPriority w:val="9"/>
    <w:unhideWhenUsed/>
    <w:qFormat/>
    <w:rsid w:val="00F839D7"/>
    <w:pPr>
      <w:keepNext/>
      <w:keepLines/>
      <w:widowControl/>
      <w:numPr>
        <w:ilvl w:val="4"/>
        <w:numId w:val="1"/>
      </w:numPr>
      <w:spacing w:before="40" w:line="360" w:lineRule="auto"/>
      <w:jc w:val="left"/>
      <w:outlineLvl w:val="4"/>
    </w:pPr>
    <w:rPr>
      <w:rFonts w:ascii="Arial" w:eastAsiaTheme="majorEastAsia" w:hAnsi="Arial" w:cstheme="majorBidi"/>
      <w:b/>
      <w:kern w:val="0"/>
      <w:sz w:val="20"/>
      <w:szCs w:val="20"/>
      <w:lang w:val="vi-VN" w:eastAsia="en-US"/>
    </w:rPr>
  </w:style>
  <w:style w:type="paragraph" w:styleId="Heading7">
    <w:name w:val="heading 7"/>
    <w:basedOn w:val="Normal"/>
    <w:next w:val="Normal"/>
    <w:link w:val="Heading7Char"/>
    <w:uiPriority w:val="9"/>
    <w:semiHidden/>
    <w:unhideWhenUsed/>
    <w:qFormat/>
    <w:rsid w:val="00F839D7"/>
    <w:pPr>
      <w:keepNext/>
      <w:keepLines/>
      <w:widowControl/>
      <w:numPr>
        <w:ilvl w:val="6"/>
        <w:numId w:val="1"/>
      </w:numPr>
      <w:spacing w:before="40" w:line="360" w:lineRule="auto"/>
      <w:jc w:val="left"/>
      <w:outlineLvl w:val="6"/>
    </w:pPr>
    <w:rPr>
      <w:rFonts w:asciiTheme="majorHAnsi" w:eastAsiaTheme="majorEastAsia" w:hAnsiTheme="majorHAnsi" w:cstheme="majorBidi"/>
      <w:i/>
      <w:iCs/>
      <w:color w:val="1F3763" w:themeColor="accent1" w:themeShade="7F"/>
      <w:kern w:val="0"/>
      <w:sz w:val="20"/>
      <w:szCs w:val="20"/>
      <w:lang w:val="vi-VN" w:eastAsia="en-US"/>
    </w:rPr>
  </w:style>
  <w:style w:type="paragraph" w:styleId="Heading8">
    <w:name w:val="heading 8"/>
    <w:basedOn w:val="Normal"/>
    <w:next w:val="Normal"/>
    <w:link w:val="Heading8Char"/>
    <w:uiPriority w:val="9"/>
    <w:semiHidden/>
    <w:unhideWhenUsed/>
    <w:qFormat/>
    <w:rsid w:val="00F839D7"/>
    <w:pPr>
      <w:keepNext/>
      <w:keepLines/>
      <w:widowControl/>
      <w:numPr>
        <w:ilvl w:val="7"/>
        <w:numId w:val="1"/>
      </w:numPr>
      <w:spacing w:before="40" w:line="360" w:lineRule="auto"/>
      <w:jc w:val="left"/>
      <w:outlineLvl w:val="7"/>
    </w:pPr>
    <w:rPr>
      <w:rFonts w:asciiTheme="majorHAnsi" w:eastAsiaTheme="majorEastAsia" w:hAnsiTheme="majorHAnsi" w:cstheme="majorBidi"/>
      <w:color w:val="272727" w:themeColor="text1" w:themeTint="D8"/>
      <w:kern w:val="0"/>
      <w:szCs w:val="21"/>
      <w:lang w:val="vi-VN" w:eastAsia="en-US"/>
    </w:rPr>
  </w:style>
  <w:style w:type="paragraph" w:styleId="Heading9">
    <w:name w:val="heading 9"/>
    <w:basedOn w:val="Normal"/>
    <w:next w:val="Normal"/>
    <w:link w:val="Heading9Char"/>
    <w:uiPriority w:val="9"/>
    <w:semiHidden/>
    <w:unhideWhenUsed/>
    <w:qFormat/>
    <w:rsid w:val="00F839D7"/>
    <w:pPr>
      <w:keepNext/>
      <w:keepLines/>
      <w:widowControl/>
      <w:numPr>
        <w:ilvl w:val="8"/>
        <w:numId w:val="1"/>
      </w:numPr>
      <w:spacing w:before="40" w:line="360" w:lineRule="auto"/>
      <w:jc w:val="left"/>
      <w:outlineLvl w:val="8"/>
    </w:pPr>
    <w:rPr>
      <w:rFonts w:asciiTheme="majorHAnsi" w:eastAsiaTheme="majorEastAsia" w:hAnsiTheme="majorHAnsi" w:cstheme="majorBidi"/>
      <w:i/>
      <w:iCs/>
      <w:color w:val="272727" w:themeColor="text1" w:themeTint="D8"/>
      <w:kern w:val="0"/>
      <w:szCs w:val="21"/>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9D7"/>
    <w:rPr>
      <w:rFonts w:ascii="Arial" w:eastAsiaTheme="majorEastAsia" w:hAnsi="Arial" w:cstheme="majorBidi"/>
      <w:b/>
      <w:szCs w:val="20"/>
      <w:lang w:val="vi-VN"/>
    </w:rPr>
  </w:style>
  <w:style w:type="character" w:customStyle="1" w:styleId="Heading2Char">
    <w:name w:val="Heading 2 Char"/>
    <w:basedOn w:val="DefaultParagraphFont"/>
    <w:link w:val="Heading2"/>
    <w:uiPriority w:val="9"/>
    <w:rsid w:val="00F839D7"/>
    <w:rPr>
      <w:rFonts w:ascii="Arial" w:eastAsiaTheme="majorEastAsia" w:hAnsi="Arial" w:cstheme="majorBidi"/>
      <w:b/>
      <w:noProof/>
      <w:sz w:val="20"/>
      <w:szCs w:val="26"/>
    </w:rPr>
  </w:style>
  <w:style w:type="character" w:customStyle="1" w:styleId="Heading3Char">
    <w:name w:val="Heading 3 Char"/>
    <w:basedOn w:val="DefaultParagraphFont"/>
    <w:link w:val="Heading3"/>
    <w:uiPriority w:val="9"/>
    <w:rsid w:val="00F839D7"/>
    <w:rPr>
      <w:rFonts w:ascii="Arial" w:eastAsiaTheme="majorEastAsia" w:hAnsi="Arial" w:cstheme="majorBidi"/>
      <w:b/>
      <w:sz w:val="20"/>
      <w:szCs w:val="24"/>
      <w:lang w:val="vi-VN"/>
    </w:rPr>
  </w:style>
  <w:style w:type="character" w:customStyle="1" w:styleId="Heading4Char">
    <w:name w:val="Heading 4 Char"/>
    <w:basedOn w:val="DefaultParagraphFont"/>
    <w:link w:val="Heading4"/>
    <w:uiPriority w:val="9"/>
    <w:rsid w:val="00F839D7"/>
    <w:rPr>
      <w:rFonts w:ascii="Arial" w:eastAsiaTheme="majorEastAsia" w:hAnsi="Arial" w:cstheme="majorBidi"/>
      <w:b/>
      <w:iCs/>
      <w:sz w:val="20"/>
      <w:szCs w:val="20"/>
      <w:lang w:val="vi-VN"/>
    </w:rPr>
  </w:style>
  <w:style w:type="character" w:customStyle="1" w:styleId="Heading5Char">
    <w:name w:val="Heading 5 Char"/>
    <w:basedOn w:val="DefaultParagraphFont"/>
    <w:link w:val="Heading5"/>
    <w:uiPriority w:val="9"/>
    <w:rsid w:val="00F839D7"/>
    <w:rPr>
      <w:rFonts w:ascii="Arial" w:eastAsiaTheme="majorEastAsia" w:hAnsi="Arial" w:cstheme="majorBidi"/>
      <w:b/>
      <w:sz w:val="20"/>
      <w:szCs w:val="20"/>
      <w:lang w:val="vi-VN"/>
    </w:rPr>
  </w:style>
  <w:style w:type="character" w:customStyle="1" w:styleId="Heading7Char">
    <w:name w:val="Heading 7 Char"/>
    <w:basedOn w:val="DefaultParagraphFont"/>
    <w:link w:val="Heading7"/>
    <w:uiPriority w:val="9"/>
    <w:semiHidden/>
    <w:rsid w:val="00F839D7"/>
    <w:rPr>
      <w:rFonts w:asciiTheme="majorHAnsi" w:eastAsiaTheme="majorEastAsia" w:hAnsiTheme="majorHAnsi" w:cstheme="majorBidi"/>
      <w:i/>
      <w:iCs/>
      <w:color w:val="1F3763" w:themeColor="accent1" w:themeShade="7F"/>
      <w:sz w:val="20"/>
      <w:szCs w:val="20"/>
      <w:lang w:val="vi-VN"/>
    </w:rPr>
  </w:style>
  <w:style w:type="character" w:customStyle="1" w:styleId="Heading8Char">
    <w:name w:val="Heading 8 Char"/>
    <w:basedOn w:val="DefaultParagraphFont"/>
    <w:link w:val="Heading8"/>
    <w:uiPriority w:val="9"/>
    <w:semiHidden/>
    <w:rsid w:val="00F839D7"/>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839D7"/>
    <w:rPr>
      <w:rFonts w:asciiTheme="majorHAnsi" w:eastAsiaTheme="majorEastAsia" w:hAnsiTheme="majorHAnsi" w:cstheme="majorBidi"/>
      <w:i/>
      <w:iCs/>
      <w:color w:val="272727" w:themeColor="text1" w:themeTint="D8"/>
      <w:sz w:val="21"/>
      <w:szCs w:val="21"/>
      <w:lang w:val="vi-VN"/>
    </w:rPr>
  </w:style>
  <w:style w:type="paragraph" w:styleId="NoSpacing">
    <w:name w:val="No Spacing"/>
    <w:link w:val="NoSpacingChar"/>
    <w:uiPriority w:val="1"/>
    <w:rsid w:val="00F839D7"/>
    <w:pPr>
      <w:spacing w:after="0" w:line="240" w:lineRule="auto"/>
    </w:pPr>
    <w:rPr>
      <w:rFonts w:eastAsiaTheme="minorEastAsia"/>
    </w:rPr>
  </w:style>
  <w:style w:type="character" w:customStyle="1" w:styleId="NoSpacingChar">
    <w:name w:val="No Spacing Char"/>
    <w:basedOn w:val="DefaultParagraphFont"/>
    <w:link w:val="NoSpacing"/>
    <w:uiPriority w:val="1"/>
    <w:rsid w:val="00F839D7"/>
    <w:rPr>
      <w:rFonts w:eastAsiaTheme="minorEastAsia"/>
    </w:rPr>
  </w:style>
  <w:style w:type="paragraph" w:styleId="NormalWeb">
    <w:name w:val="Normal (Web)"/>
    <w:basedOn w:val="Normal"/>
    <w:uiPriority w:val="99"/>
    <w:unhideWhenUsed/>
    <w:rsid w:val="00F839D7"/>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styleId="ListParagraph">
    <w:name w:val="List Paragraph"/>
    <w:basedOn w:val="Normal"/>
    <w:uiPriority w:val="34"/>
    <w:qFormat/>
    <w:rsid w:val="00FE200D"/>
    <w:pPr>
      <w:ind w:left="720"/>
      <w:contextualSpacing/>
    </w:pPr>
  </w:style>
  <w:style w:type="table" w:styleId="TableGrid">
    <w:name w:val="Table Grid"/>
    <w:basedOn w:val="TableNormal"/>
    <w:uiPriority w:val="39"/>
    <w:rsid w:val="00A72B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rsid w:val="004949C3"/>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normaltextrun">
    <w:name w:val="normaltextrun"/>
    <w:basedOn w:val="DefaultParagraphFont"/>
    <w:rsid w:val="004949C3"/>
  </w:style>
  <w:style w:type="character" w:customStyle="1" w:styleId="eop">
    <w:name w:val="eop"/>
    <w:basedOn w:val="DefaultParagraphFont"/>
    <w:rsid w:val="004949C3"/>
  </w:style>
  <w:style w:type="character" w:styleId="Hyperlink">
    <w:name w:val="Hyperlink"/>
    <w:basedOn w:val="DefaultParagraphFont"/>
    <w:uiPriority w:val="99"/>
    <w:unhideWhenUsed/>
    <w:rsid w:val="004949C3"/>
    <w:rPr>
      <w:color w:val="0563C1" w:themeColor="hyperlink"/>
      <w:u w:val="single"/>
    </w:rPr>
  </w:style>
  <w:style w:type="paragraph" w:styleId="Header">
    <w:name w:val="header"/>
    <w:basedOn w:val="Normal"/>
    <w:link w:val="HeaderChar"/>
    <w:uiPriority w:val="99"/>
    <w:unhideWhenUsed/>
    <w:rsid w:val="00D625A5"/>
    <w:pPr>
      <w:tabs>
        <w:tab w:val="center" w:pos="4680"/>
        <w:tab w:val="right" w:pos="9360"/>
      </w:tabs>
    </w:pPr>
  </w:style>
  <w:style w:type="character" w:customStyle="1" w:styleId="HeaderChar">
    <w:name w:val="Header Char"/>
    <w:basedOn w:val="DefaultParagraphFont"/>
    <w:link w:val="Header"/>
    <w:uiPriority w:val="99"/>
    <w:rsid w:val="00D625A5"/>
    <w:rPr>
      <w:rFonts w:eastAsiaTheme="minorEastAsia"/>
      <w:kern w:val="2"/>
      <w:sz w:val="21"/>
      <w:szCs w:val="24"/>
      <w:lang w:eastAsia="zh-CN"/>
    </w:rPr>
  </w:style>
  <w:style w:type="paragraph" w:styleId="BalloonText">
    <w:name w:val="Balloon Text"/>
    <w:basedOn w:val="Normal"/>
    <w:link w:val="BalloonTextChar"/>
    <w:uiPriority w:val="99"/>
    <w:semiHidden/>
    <w:unhideWhenUsed/>
    <w:rsid w:val="00F31D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1D86"/>
    <w:rPr>
      <w:rFonts w:ascii="Times New Roman" w:eastAsiaTheme="minorEastAsia" w:hAnsi="Times New Roman" w:cs="Times New Roman"/>
      <w:kern w:val="2"/>
      <w:sz w:val="18"/>
      <w:szCs w:val="18"/>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9D7"/>
    <w:pPr>
      <w:widowControl w:val="0"/>
      <w:spacing w:after="0" w:line="240" w:lineRule="auto"/>
      <w:jc w:val="both"/>
    </w:pPr>
    <w:rPr>
      <w:rFonts w:eastAsiaTheme="minorEastAsia"/>
      <w:kern w:val="2"/>
      <w:sz w:val="21"/>
      <w:szCs w:val="24"/>
      <w:lang w:eastAsia="zh-CN"/>
    </w:rPr>
  </w:style>
  <w:style w:type="paragraph" w:styleId="Heading1">
    <w:name w:val="heading 1"/>
    <w:basedOn w:val="Normal"/>
    <w:next w:val="Normal"/>
    <w:link w:val="Heading1Char"/>
    <w:uiPriority w:val="9"/>
    <w:qFormat/>
    <w:rsid w:val="00F839D7"/>
    <w:pPr>
      <w:keepNext/>
      <w:keepLines/>
      <w:widowControl/>
      <w:numPr>
        <w:numId w:val="1"/>
      </w:numPr>
      <w:spacing w:before="240" w:line="360" w:lineRule="auto"/>
      <w:jc w:val="left"/>
      <w:outlineLvl w:val="0"/>
    </w:pPr>
    <w:rPr>
      <w:rFonts w:ascii="Arial" w:eastAsiaTheme="majorEastAsia" w:hAnsi="Arial" w:cstheme="majorBidi"/>
      <w:b/>
      <w:kern w:val="0"/>
      <w:sz w:val="22"/>
      <w:szCs w:val="20"/>
      <w:lang w:val="vi-VN" w:eastAsia="en-US"/>
    </w:rPr>
  </w:style>
  <w:style w:type="paragraph" w:styleId="Heading2">
    <w:name w:val="heading 2"/>
    <w:basedOn w:val="Normal"/>
    <w:next w:val="Normal"/>
    <w:link w:val="Heading2Char"/>
    <w:uiPriority w:val="9"/>
    <w:unhideWhenUsed/>
    <w:qFormat/>
    <w:rsid w:val="00F839D7"/>
    <w:pPr>
      <w:keepNext/>
      <w:keepLines/>
      <w:widowControl/>
      <w:numPr>
        <w:ilvl w:val="1"/>
        <w:numId w:val="1"/>
      </w:numPr>
      <w:spacing w:before="120" w:line="312" w:lineRule="auto"/>
      <w:jc w:val="left"/>
      <w:outlineLvl w:val="1"/>
    </w:pPr>
    <w:rPr>
      <w:rFonts w:ascii="Arial" w:eastAsiaTheme="majorEastAsia" w:hAnsi="Arial" w:cstheme="majorBidi"/>
      <w:b/>
      <w:noProof/>
      <w:kern w:val="0"/>
      <w:sz w:val="20"/>
      <w:szCs w:val="26"/>
      <w:lang w:eastAsia="en-US"/>
    </w:rPr>
  </w:style>
  <w:style w:type="paragraph" w:styleId="Heading3">
    <w:name w:val="heading 3"/>
    <w:basedOn w:val="Normal"/>
    <w:next w:val="Normal"/>
    <w:link w:val="Heading3Char"/>
    <w:uiPriority w:val="9"/>
    <w:unhideWhenUsed/>
    <w:qFormat/>
    <w:rsid w:val="00F839D7"/>
    <w:pPr>
      <w:keepNext/>
      <w:keepLines/>
      <w:widowControl/>
      <w:numPr>
        <w:ilvl w:val="2"/>
        <w:numId w:val="1"/>
      </w:numPr>
      <w:spacing w:before="40" w:line="360" w:lineRule="auto"/>
      <w:jc w:val="left"/>
      <w:outlineLvl w:val="2"/>
    </w:pPr>
    <w:rPr>
      <w:rFonts w:ascii="Arial" w:eastAsiaTheme="majorEastAsia" w:hAnsi="Arial" w:cstheme="majorBidi"/>
      <w:b/>
      <w:kern w:val="0"/>
      <w:sz w:val="20"/>
      <w:lang w:val="vi-VN" w:eastAsia="en-US"/>
    </w:rPr>
  </w:style>
  <w:style w:type="paragraph" w:styleId="Heading4">
    <w:name w:val="heading 4"/>
    <w:basedOn w:val="Normal"/>
    <w:next w:val="Normal"/>
    <w:link w:val="Heading4Char"/>
    <w:uiPriority w:val="9"/>
    <w:unhideWhenUsed/>
    <w:qFormat/>
    <w:rsid w:val="00F839D7"/>
    <w:pPr>
      <w:keepNext/>
      <w:keepLines/>
      <w:widowControl/>
      <w:numPr>
        <w:ilvl w:val="3"/>
        <w:numId w:val="1"/>
      </w:numPr>
      <w:spacing w:before="40" w:line="360" w:lineRule="auto"/>
      <w:jc w:val="left"/>
      <w:outlineLvl w:val="3"/>
    </w:pPr>
    <w:rPr>
      <w:rFonts w:ascii="Arial" w:eastAsiaTheme="majorEastAsia" w:hAnsi="Arial" w:cstheme="majorBidi"/>
      <w:b/>
      <w:iCs/>
      <w:kern w:val="0"/>
      <w:sz w:val="20"/>
      <w:szCs w:val="20"/>
      <w:lang w:val="vi-VN" w:eastAsia="en-US"/>
    </w:rPr>
  </w:style>
  <w:style w:type="paragraph" w:styleId="Heading5">
    <w:name w:val="heading 5"/>
    <w:basedOn w:val="Normal"/>
    <w:next w:val="Normal"/>
    <w:link w:val="Heading5Char"/>
    <w:uiPriority w:val="9"/>
    <w:unhideWhenUsed/>
    <w:qFormat/>
    <w:rsid w:val="00F839D7"/>
    <w:pPr>
      <w:keepNext/>
      <w:keepLines/>
      <w:widowControl/>
      <w:numPr>
        <w:ilvl w:val="4"/>
        <w:numId w:val="1"/>
      </w:numPr>
      <w:spacing w:before="40" w:line="360" w:lineRule="auto"/>
      <w:jc w:val="left"/>
      <w:outlineLvl w:val="4"/>
    </w:pPr>
    <w:rPr>
      <w:rFonts w:ascii="Arial" w:eastAsiaTheme="majorEastAsia" w:hAnsi="Arial" w:cstheme="majorBidi"/>
      <w:b/>
      <w:kern w:val="0"/>
      <w:sz w:val="20"/>
      <w:szCs w:val="20"/>
      <w:lang w:val="vi-VN" w:eastAsia="en-US"/>
    </w:rPr>
  </w:style>
  <w:style w:type="paragraph" w:styleId="Heading7">
    <w:name w:val="heading 7"/>
    <w:basedOn w:val="Normal"/>
    <w:next w:val="Normal"/>
    <w:link w:val="Heading7Char"/>
    <w:uiPriority w:val="9"/>
    <w:semiHidden/>
    <w:unhideWhenUsed/>
    <w:qFormat/>
    <w:rsid w:val="00F839D7"/>
    <w:pPr>
      <w:keepNext/>
      <w:keepLines/>
      <w:widowControl/>
      <w:numPr>
        <w:ilvl w:val="6"/>
        <w:numId w:val="1"/>
      </w:numPr>
      <w:spacing w:before="40" w:line="360" w:lineRule="auto"/>
      <w:jc w:val="left"/>
      <w:outlineLvl w:val="6"/>
    </w:pPr>
    <w:rPr>
      <w:rFonts w:asciiTheme="majorHAnsi" w:eastAsiaTheme="majorEastAsia" w:hAnsiTheme="majorHAnsi" w:cstheme="majorBidi"/>
      <w:i/>
      <w:iCs/>
      <w:color w:val="1F3763" w:themeColor="accent1" w:themeShade="7F"/>
      <w:kern w:val="0"/>
      <w:sz w:val="20"/>
      <w:szCs w:val="20"/>
      <w:lang w:val="vi-VN" w:eastAsia="en-US"/>
    </w:rPr>
  </w:style>
  <w:style w:type="paragraph" w:styleId="Heading8">
    <w:name w:val="heading 8"/>
    <w:basedOn w:val="Normal"/>
    <w:next w:val="Normal"/>
    <w:link w:val="Heading8Char"/>
    <w:uiPriority w:val="9"/>
    <w:semiHidden/>
    <w:unhideWhenUsed/>
    <w:qFormat/>
    <w:rsid w:val="00F839D7"/>
    <w:pPr>
      <w:keepNext/>
      <w:keepLines/>
      <w:widowControl/>
      <w:numPr>
        <w:ilvl w:val="7"/>
        <w:numId w:val="1"/>
      </w:numPr>
      <w:spacing w:before="40" w:line="360" w:lineRule="auto"/>
      <w:jc w:val="left"/>
      <w:outlineLvl w:val="7"/>
    </w:pPr>
    <w:rPr>
      <w:rFonts w:asciiTheme="majorHAnsi" w:eastAsiaTheme="majorEastAsia" w:hAnsiTheme="majorHAnsi" w:cstheme="majorBidi"/>
      <w:color w:val="272727" w:themeColor="text1" w:themeTint="D8"/>
      <w:kern w:val="0"/>
      <w:szCs w:val="21"/>
      <w:lang w:val="vi-VN" w:eastAsia="en-US"/>
    </w:rPr>
  </w:style>
  <w:style w:type="paragraph" w:styleId="Heading9">
    <w:name w:val="heading 9"/>
    <w:basedOn w:val="Normal"/>
    <w:next w:val="Normal"/>
    <w:link w:val="Heading9Char"/>
    <w:uiPriority w:val="9"/>
    <w:semiHidden/>
    <w:unhideWhenUsed/>
    <w:qFormat/>
    <w:rsid w:val="00F839D7"/>
    <w:pPr>
      <w:keepNext/>
      <w:keepLines/>
      <w:widowControl/>
      <w:numPr>
        <w:ilvl w:val="8"/>
        <w:numId w:val="1"/>
      </w:numPr>
      <w:spacing w:before="40" w:line="360" w:lineRule="auto"/>
      <w:jc w:val="left"/>
      <w:outlineLvl w:val="8"/>
    </w:pPr>
    <w:rPr>
      <w:rFonts w:asciiTheme="majorHAnsi" w:eastAsiaTheme="majorEastAsia" w:hAnsiTheme="majorHAnsi" w:cstheme="majorBidi"/>
      <w:i/>
      <w:iCs/>
      <w:color w:val="272727" w:themeColor="text1" w:themeTint="D8"/>
      <w:kern w:val="0"/>
      <w:szCs w:val="21"/>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9D7"/>
    <w:rPr>
      <w:rFonts w:ascii="Arial" w:eastAsiaTheme="majorEastAsia" w:hAnsi="Arial" w:cstheme="majorBidi"/>
      <w:b/>
      <w:szCs w:val="20"/>
      <w:lang w:val="vi-VN"/>
    </w:rPr>
  </w:style>
  <w:style w:type="character" w:customStyle="1" w:styleId="Heading2Char">
    <w:name w:val="Heading 2 Char"/>
    <w:basedOn w:val="DefaultParagraphFont"/>
    <w:link w:val="Heading2"/>
    <w:uiPriority w:val="9"/>
    <w:rsid w:val="00F839D7"/>
    <w:rPr>
      <w:rFonts w:ascii="Arial" w:eastAsiaTheme="majorEastAsia" w:hAnsi="Arial" w:cstheme="majorBidi"/>
      <w:b/>
      <w:noProof/>
      <w:sz w:val="20"/>
      <w:szCs w:val="26"/>
    </w:rPr>
  </w:style>
  <w:style w:type="character" w:customStyle="1" w:styleId="Heading3Char">
    <w:name w:val="Heading 3 Char"/>
    <w:basedOn w:val="DefaultParagraphFont"/>
    <w:link w:val="Heading3"/>
    <w:uiPriority w:val="9"/>
    <w:rsid w:val="00F839D7"/>
    <w:rPr>
      <w:rFonts w:ascii="Arial" w:eastAsiaTheme="majorEastAsia" w:hAnsi="Arial" w:cstheme="majorBidi"/>
      <w:b/>
      <w:sz w:val="20"/>
      <w:szCs w:val="24"/>
      <w:lang w:val="vi-VN"/>
    </w:rPr>
  </w:style>
  <w:style w:type="character" w:customStyle="1" w:styleId="Heading4Char">
    <w:name w:val="Heading 4 Char"/>
    <w:basedOn w:val="DefaultParagraphFont"/>
    <w:link w:val="Heading4"/>
    <w:uiPriority w:val="9"/>
    <w:rsid w:val="00F839D7"/>
    <w:rPr>
      <w:rFonts w:ascii="Arial" w:eastAsiaTheme="majorEastAsia" w:hAnsi="Arial" w:cstheme="majorBidi"/>
      <w:b/>
      <w:iCs/>
      <w:sz w:val="20"/>
      <w:szCs w:val="20"/>
      <w:lang w:val="vi-VN"/>
    </w:rPr>
  </w:style>
  <w:style w:type="character" w:customStyle="1" w:styleId="Heading5Char">
    <w:name w:val="Heading 5 Char"/>
    <w:basedOn w:val="DefaultParagraphFont"/>
    <w:link w:val="Heading5"/>
    <w:uiPriority w:val="9"/>
    <w:rsid w:val="00F839D7"/>
    <w:rPr>
      <w:rFonts w:ascii="Arial" w:eastAsiaTheme="majorEastAsia" w:hAnsi="Arial" w:cstheme="majorBidi"/>
      <w:b/>
      <w:sz w:val="20"/>
      <w:szCs w:val="20"/>
      <w:lang w:val="vi-VN"/>
    </w:rPr>
  </w:style>
  <w:style w:type="character" w:customStyle="1" w:styleId="Heading7Char">
    <w:name w:val="Heading 7 Char"/>
    <w:basedOn w:val="DefaultParagraphFont"/>
    <w:link w:val="Heading7"/>
    <w:uiPriority w:val="9"/>
    <w:semiHidden/>
    <w:rsid w:val="00F839D7"/>
    <w:rPr>
      <w:rFonts w:asciiTheme="majorHAnsi" w:eastAsiaTheme="majorEastAsia" w:hAnsiTheme="majorHAnsi" w:cstheme="majorBidi"/>
      <w:i/>
      <w:iCs/>
      <w:color w:val="1F3763" w:themeColor="accent1" w:themeShade="7F"/>
      <w:sz w:val="20"/>
      <w:szCs w:val="20"/>
      <w:lang w:val="vi-VN"/>
    </w:rPr>
  </w:style>
  <w:style w:type="character" w:customStyle="1" w:styleId="Heading8Char">
    <w:name w:val="Heading 8 Char"/>
    <w:basedOn w:val="DefaultParagraphFont"/>
    <w:link w:val="Heading8"/>
    <w:uiPriority w:val="9"/>
    <w:semiHidden/>
    <w:rsid w:val="00F839D7"/>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839D7"/>
    <w:rPr>
      <w:rFonts w:asciiTheme="majorHAnsi" w:eastAsiaTheme="majorEastAsia" w:hAnsiTheme="majorHAnsi" w:cstheme="majorBidi"/>
      <w:i/>
      <w:iCs/>
      <w:color w:val="272727" w:themeColor="text1" w:themeTint="D8"/>
      <w:sz w:val="21"/>
      <w:szCs w:val="21"/>
      <w:lang w:val="vi-VN"/>
    </w:rPr>
  </w:style>
  <w:style w:type="paragraph" w:styleId="NoSpacing">
    <w:name w:val="No Spacing"/>
    <w:link w:val="NoSpacingChar"/>
    <w:uiPriority w:val="1"/>
    <w:rsid w:val="00F839D7"/>
    <w:pPr>
      <w:spacing w:after="0" w:line="240" w:lineRule="auto"/>
    </w:pPr>
    <w:rPr>
      <w:rFonts w:eastAsiaTheme="minorEastAsia"/>
    </w:rPr>
  </w:style>
  <w:style w:type="character" w:customStyle="1" w:styleId="NoSpacingChar">
    <w:name w:val="No Spacing Char"/>
    <w:basedOn w:val="DefaultParagraphFont"/>
    <w:link w:val="NoSpacing"/>
    <w:uiPriority w:val="1"/>
    <w:rsid w:val="00F839D7"/>
    <w:rPr>
      <w:rFonts w:eastAsiaTheme="minorEastAsia"/>
    </w:rPr>
  </w:style>
  <w:style w:type="paragraph" w:styleId="NormalWeb">
    <w:name w:val="Normal (Web)"/>
    <w:basedOn w:val="Normal"/>
    <w:uiPriority w:val="99"/>
    <w:unhideWhenUsed/>
    <w:rsid w:val="00F839D7"/>
    <w:pPr>
      <w:widowControl/>
      <w:spacing w:before="100" w:beforeAutospacing="1" w:after="100" w:afterAutospacing="1"/>
      <w:jc w:val="left"/>
    </w:pPr>
    <w:rPr>
      <w:rFonts w:ascii="Times New Roman" w:eastAsia="Times New Roman" w:hAnsi="Times New Roman" w:cs="Times New Roman"/>
      <w:kern w:val="0"/>
      <w:sz w:val="24"/>
      <w:lang w:eastAsia="en-US"/>
    </w:rPr>
  </w:style>
  <w:style w:type="paragraph" w:styleId="ListParagraph">
    <w:name w:val="List Paragraph"/>
    <w:basedOn w:val="Normal"/>
    <w:uiPriority w:val="34"/>
    <w:qFormat/>
    <w:rsid w:val="00FE200D"/>
    <w:pPr>
      <w:ind w:left="720"/>
      <w:contextualSpacing/>
    </w:pPr>
  </w:style>
  <w:style w:type="table" w:styleId="TableGrid">
    <w:name w:val="Table Grid"/>
    <w:basedOn w:val="TableNormal"/>
    <w:uiPriority w:val="39"/>
    <w:rsid w:val="00A72B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rsid w:val="004949C3"/>
    <w:pPr>
      <w:widowControl/>
      <w:spacing w:before="100" w:beforeAutospacing="1" w:after="100" w:afterAutospacing="1"/>
      <w:jc w:val="left"/>
    </w:pPr>
    <w:rPr>
      <w:rFonts w:ascii="Times New Roman" w:eastAsia="Times New Roman" w:hAnsi="Times New Roman" w:cs="Times New Roman"/>
      <w:kern w:val="0"/>
      <w:sz w:val="24"/>
      <w:lang w:eastAsia="en-US"/>
    </w:rPr>
  </w:style>
  <w:style w:type="character" w:customStyle="1" w:styleId="normaltextrun">
    <w:name w:val="normaltextrun"/>
    <w:basedOn w:val="DefaultParagraphFont"/>
    <w:rsid w:val="004949C3"/>
  </w:style>
  <w:style w:type="character" w:customStyle="1" w:styleId="eop">
    <w:name w:val="eop"/>
    <w:basedOn w:val="DefaultParagraphFont"/>
    <w:rsid w:val="004949C3"/>
  </w:style>
  <w:style w:type="character" w:styleId="Hyperlink">
    <w:name w:val="Hyperlink"/>
    <w:basedOn w:val="DefaultParagraphFont"/>
    <w:uiPriority w:val="99"/>
    <w:unhideWhenUsed/>
    <w:rsid w:val="004949C3"/>
    <w:rPr>
      <w:color w:val="0563C1" w:themeColor="hyperlink"/>
      <w:u w:val="single"/>
    </w:rPr>
  </w:style>
  <w:style w:type="paragraph" w:styleId="Header">
    <w:name w:val="header"/>
    <w:basedOn w:val="Normal"/>
    <w:link w:val="HeaderChar"/>
    <w:uiPriority w:val="99"/>
    <w:unhideWhenUsed/>
    <w:rsid w:val="00D625A5"/>
    <w:pPr>
      <w:tabs>
        <w:tab w:val="center" w:pos="4680"/>
        <w:tab w:val="right" w:pos="9360"/>
      </w:tabs>
    </w:pPr>
  </w:style>
  <w:style w:type="character" w:customStyle="1" w:styleId="HeaderChar">
    <w:name w:val="Header Char"/>
    <w:basedOn w:val="DefaultParagraphFont"/>
    <w:link w:val="Header"/>
    <w:uiPriority w:val="99"/>
    <w:rsid w:val="00D625A5"/>
    <w:rPr>
      <w:rFonts w:eastAsiaTheme="minorEastAsia"/>
      <w:kern w:val="2"/>
      <w:sz w:val="21"/>
      <w:szCs w:val="24"/>
      <w:lang w:eastAsia="zh-CN"/>
    </w:rPr>
  </w:style>
  <w:style w:type="paragraph" w:styleId="BalloonText">
    <w:name w:val="Balloon Text"/>
    <w:basedOn w:val="Normal"/>
    <w:link w:val="BalloonTextChar"/>
    <w:uiPriority w:val="99"/>
    <w:semiHidden/>
    <w:unhideWhenUsed/>
    <w:rsid w:val="00F31D8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1D86"/>
    <w:rPr>
      <w:rFonts w:ascii="Times New Roman" w:eastAsiaTheme="minorEastAsia" w:hAnsi="Times New Roman" w:cs="Times New Roman"/>
      <w:kern w:val="2"/>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268599">
      <w:bodyDiv w:val="1"/>
      <w:marLeft w:val="0"/>
      <w:marRight w:val="0"/>
      <w:marTop w:val="0"/>
      <w:marBottom w:val="0"/>
      <w:divBdr>
        <w:top w:val="none" w:sz="0" w:space="0" w:color="auto"/>
        <w:left w:val="none" w:sz="0" w:space="0" w:color="auto"/>
        <w:bottom w:val="none" w:sz="0" w:space="0" w:color="auto"/>
        <w:right w:val="none" w:sz="0" w:space="0" w:color="auto"/>
      </w:divBdr>
      <w:divsChild>
        <w:div w:id="261231895">
          <w:marLeft w:val="-115"/>
          <w:marRight w:val="0"/>
          <w:marTop w:val="0"/>
          <w:marBottom w:val="0"/>
          <w:divBdr>
            <w:top w:val="none" w:sz="0" w:space="0" w:color="auto"/>
            <w:left w:val="none" w:sz="0" w:space="0" w:color="auto"/>
            <w:bottom w:val="none" w:sz="0" w:space="0" w:color="auto"/>
            <w:right w:val="none" w:sz="0" w:space="0" w:color="auto"/>
          </w:divBdr>
        </w:div>
      </w:divsChild>
    </w:div>
    <w:div w:id="793333054">
      <w:bodyDiv w:val="1"/>
      <w:marLeft w:val="0"/>
      <w:marRight w:val="0"/>
      <w:marTop w:val="0"/>
      <w:marBottom w:val="0"/>
      <w:divBdr>
        <w:top w:val="none" w:sz="0" w:space="0" w:color="auto"/>
        <w:left w:val="none" w:sz="0" w:space="0" w:color="auto"/>
        <w:bottom w:val="none" w:sz="0" w:space="0" w:color="auto"/>
        <w:right w:val="none" w:sz="0" w:space="0" w:color="auto"/>
      </w:divBdr>
      <w:divsChild>
        <w:div w:id="455879090">
          <w:marLeft w:val="-115"/>
          <w:marRight w:val="0"/>
          <w:marTop w:val="0"/>
          <w:marBottom w:val="0"/>
          <w:divBdr>
            <w:top w:val="none" w:sz="0" w:space="0" w:color="auto"/>
            <w:left w:val="none" w:sz="0" w:space="0" w:color="auto"/>
            <w:bottom w:val="none" w:sz="0" w:space="0" w:color="auto"/>
            <w:right w:val="none" w:sz="0" w:space="0" w:color="auto"/>
          </w:divBdr>
        </w:div>
      </w:divsChild>
    </w:div>
    <w:div w:id="886994392">
      <w:bodyDiv w:val="1"/>
      <w:marLeft w:val="0"/>
      <w:marRight w:val="0"/>
      <w:marTop w:val="0"/>
      <w:marBottom w:val="0"/>
      <w:divBdr>
        <w:top w:val="none" w:sz="0" w:space="0" w:color="auto"/>
        <w:left w:val="none" w:sz="0" w:space="0" w:color="auto"/>
        <w:bottom w:val="none" w:sz="0" w:space="0" w:color="auto"/>
        <w:right w:val="none" w:sz="0" w:space="0" w:color="auto"/>
      </w:divBdr>
    </w:div>
    <w:div w:id="926034559">
      <w:bodyDiv w:val="1"/>
      <w:marLeft w:val="0"/>
      <w:marRight w:val="0"/>
      <w:marTop w:val="0"/>
      <w:marBottom w:val="0"/>
      <w:divBdr>
        <w:top w:val="none" w:sz="0" w:space="0" w:color="auto"/>
        <w:left w:val="none" w:sz="0" w:space="0" w:color="auto"/>
        <w:bottom w:val="none" w:sz="0" w:space="0" w:color="auto"/>
        <w:right w:val="none" w:sz="0" w:space="0" w:color="auto"/>
      </w:divBdr>
      <w:divsChild>
        <w:div w:id="690377925">
          <w:marLeft w:val="-115"/>
          <w:marRight w:val="0"/>
          <w:marTop w:val="0"/>
          <w:marBottom w:val="0"/>
          <w:divBdr>
            <w:top w:val="none" w:sz="0" w:space="0" w:color="auto"/>
            <w:left w:val="none" w:sz="0" w:space="0" w:color="auto"/>
            <w:bottom w:val="none" w:sz="0" w:space="0" w:color="auto"/>
            <w:right w:val="none" w:sz="0" w:space="0" w:color="auto"/>
          </w:divBdr>
        </w:div>
      </w:divsChild>
    </w:div>
    <w:div w:id="1033651882">
      <w:bodyDiv w:val="1"/>
      <w:marLeft w:val="0"/>
      <w:marRight w:val="0"/>
      <w:marTop w:val="0"/>
      <w:marBottom w:val="0"/>
      <w:divBdr>
        <w:top w:val="none" w:sz="0" w:space="0" w:color="auto"/>
        <w:left w:val="none" w:sz="0" w:space="0" w:color="auto"/>
        <w:bottom w:val="none" w:sz="0" w:space="0" w:color="auto"/>
        <w:right w:val="none" w:sz="0" w:space="0" w:color="auto"/>
      </w:divBdr>
    </w:div>
    <w:div w:id="1250038415">
      <w:bodyDiv w:val="1"/>
      <w:marLeft w:val="0"/>
      <w:marRight w:val="0"/>
      <w:marTop w:val="0"/>
      <w:marBottom w:val="0"/>
      <w:divBdr>
        <w:top w:val="none" w:sz="0" w:space="0" w:color="auto"/>
        <w:left w:val="none" w:sz="0" w:space="0" w:color="auto"/>
        <w:bottom w:val="none" w:sz="0" w:space="0" w:color="auto"/>
        <w:right w:val="none" w:sz="0" w:space="0" w:color="auto"/>
      </w:divBdr>
      <w:divsChild>
        <w:div w:id="1255818877">
          <w:marLeft w:val="-115"/>
          <w:marRight w:val="0"/>
          <w:marTop w:val="0"/>
          <w:marBottom w:val="0"/>
          <w:divBdr>
            <w:top w:val="none" w:sz="0" w:space="0" w:color="auto"/>
            <w:left w:val="none" w:sz="0" w:space="0" w:color="auto"/>
            <w:bottom w:val="none" w:sz="0" w:space="0" w:color="auto"/>
            <w:right w:val="none" w:sz="0" w:space="0" w:color="auto"/>
          </w:divBdr>
        </w:div>
      </w:divsChild>
    </w:div>
    <w:div w:id="1370913070">
      <w:bodyDiv w:val="1"/>
      <w:marLeft w:val="0"/>
      <w:marRight w:val="0"/>
      <w:marTop w:val="0"/>
      <w:marBottom w:val="0"/>
      <w:divBdr>
        <w:top w:val="none" w:sz="0" w:space="0" w:color="auto"/>
        <w:left w:val="none" w:sz="0" w:space="0" w:color="auto"/>
        <w:bottom w:val="none" w:sz="0" w:space="0" w:color="auto"/>
        <w:right w:val="none" w:sz="0" w:space="0" w:color="auto"/>
      </w:divBdr>
    </w:div>
    <w:div w:id="1403601793">
      <w:bodyDiv w:val="1"/>
      <w:marLeft w:val="0"/>
      <w:marRight w:val="0"/>
      <w:marTop w:val="0"/>
      <w:marBottom w:val="0"/>
      <w:divBdr>
        <w:top w:val="none" w:sz="0" w:space="0" w:color="auto"/>
        <w:left w:val="none" w:sz="0" w:space="0" w:color="auto"/>
        <w:bottom w:val="none" w:sz="0" w:space="0" w:color="auto"/>
        <w:right w:val="none" w:sz="0" w:space="0" w:color="auto"/>
      </w:divBdr>
      <w:divsChild>
        <w:div w:id="1463499542">
          <w:marLeft w:val="-115"/>
          <w:marRight w:val="0"/>
          <w:marTop w:val="0"/>
          <w:marBottom w:val="0"/>
          <w:divBdr>
            <w:top w:val="none" w:sz="0" w:space="0" w:color="auto"/>
            <w:left w:val="none" w:sz="0" w:space="0" w:color="auto"/>
            <w:bottom w:val="none" w:sz="0" w:space="0" w:color="auto"/>
            <w:right w:val="none" w:sz="0" w:space="0" w:color="auto"/>
          </w:divBdr>
        </w:div>
      </w:divsChild>
    </w:div>
    <w:div w:id="1473253432">
      <w:bodyDiv w:val="1"/>
      <w:marLeft w:val="0"/>
      <w:marRight w:val="0"/>
      <w:marTop w:val="0"/>
      <w:marBottom w:val="0"/>
      <w:divBdr>
        <w:top w:val="none" w:sz="0" w:space="0" w:color="auto"/>
        <w:left w:val="none" w:sz="0" w:space="0" w:color="auto"/>
        <w:bottom w:val="none" w:sz="0" w:space="0" w:color="auto"/>
        <w:right w:val="none" w:sz="0" w:space="0" w:color="auto"/>
      </w:divBdr>
    </w:div>
    <w:div w:id="1508908697">
      <w:bodyDiv w:val="1"/>
      <w:marLeft w:val="0"/>
      <w:marRight w:val="0"/>
      <w:marTop w:val="0"/>
      <w:marBottom w:val="0"/>
      <w:divBdr>
        <w:top w:val="none" w:sz="0" w:space="0" w:color="auto"/>
        <w:left w:val="none" w:sz="0" w:space="0" w:color="auto"/>
        <w:bottom w:val="none" w:sz="0" w:space="0" w:color="auto"/>
        <w:right w:val="none" w:sz="0" w:space="0" w:color="auto"/>
      </w:divBdr>
    </w:div>
    <w:div w:id="1538588770">
      <w:bodyDiv w:val="1"/>
      <w:marLeft w:val="0"/>
      <w:marRight w:val="0"/>
      <w:marTop w:val="0"/>
      <w:marBottom w:val="0"/>
      <w:divBdr>
        <w:top w:val="none" w:sz="0" w:space="0" w:color="auto"/>
        <w:left w:val="none" w:sz="0" w:space="0" w:color="auto"/>
        <w:bottom w:val="none" w:sz="0" w:space="0" w:color="auto"/>
        <w:right w:val="none" w:sz="0" w:space="0" w:color="auto"/>
      </w:divBdr>
      <w:divsChild>
        <w:div w:id="1701934100">
          <w:marLeft w:val="-115"/>
          <w:marRight w:val="0"/>
          <w:marTop w:val="0"/>
          <w:marBottom w:val="0"/>
          <w:divBdr>
            <w:top w:val="none" w:sz="0" w:space="0" w:color="auto"/>
            <w:left w:val="none" w:sz="0" w:space="0" w:color="auto"/>
            <w:bottom w:val="none" w:sz="0" w:space="0" w:color="auto"/>
            <w:right w:val="none" w:sz="0" w:space="0" w:color="auto"/>
          </w:divBdr>
        </w:div>
      </w:divsChild>
    </w:div>
    <w:div w:id="1667783345">
      <w:bodyDiv w:val="1"/>
      <w:marLeft w:val="0"/>
      <w:marRight w:val="0"/>
      <w:marTop w:val="0"/>
      <w:marBottom w:val="0"/>
      <w:divBdr>
        <w:top w:val="none" w:sz="0" w:space="0" w:color="auto"/>
        <w:left w:val="none" w:sz="0" w:space="0" w:color="auto"/>
        <w:bottom w:val="none" w:sz="0" w:space="0" w:color="auto"/>
        <w:right w:val="none" w:sz="0" w:space="0" w:color="auto"/>
      </w:divBdr>
      <w:divsChild>
        <w:div w:id="621696596">
          <w:marLeft w:val="-115"/>
          <w:marRight w:val="0"/>
          <w:marTop w:val="0"/>
          <w:marBottom w:val="0"/>
          <w:divBdr>
            <w:top w:val="none" w:sz="0" w:space="0" w:color="auto"/>
            <w:left w:val="none" w:sz="0" w:space="0" w:color="auto"/>
            <w:bottom w:val="none" w:sz="0" w:space="0" w:color="auto"/>
            <w:right w:val="none" w:sz="0" w:space="0" w:color="auto"/>
          </w:divBdr>
        </w:div>
      </w:divsChild>
    </w:div>
    <w:div w:id="1872760963">
      <w:bodyDiv w:val="1"/>
      <w:marLeft w:val="0"/>
      <w:marRight w:val="0"/>
      <w:marTop w:val="0"/>
      <w:marBottom w:val="0"/>
      <w:divBdr>
        <w:top w:val="none" w:sz="0" w:space="0" w:color="auto"/>
        <w:left w:val="none" w:sz="0" w:space="0" w:color="auto"/>
        <w:bottom w:val="none" w:sz="0" w:space="0" w:color="auto"/>
        <w:right w:val="none" w:sz="0" w:space="0" w:color="auto"/>
      </w:divBdr>
    </w:div>
    <w:div w:id="2066028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1/relationships/people" Target="people.xml"/><Relationship Id="rId3" Type="http://schemas.microsoft.com/office/2007/relationships/stylesWithEffects" Target="stylesWithEffect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57B209899DE4476A73F5F7B57FFD565"/>
        <w:category>
          <w:name w:val="General"/>
          <w:gallery w:val="placeholder"/>
        </w:category>
        <w:types>
          <w:type w:val="bbPlcHdr"/>
        </w:types>
        <w:behaviors>
          <w:behavior w:val="content"/>
        </w:behaviors>
        <w:guid w:val="{A4E1D42D-8624-40F9-9C3A-AA79F67C85A1}"/>
      </w:docPartPr>
      <w:docPartBody>
        <w:p w:rsidR="0024527B" w:rsidRDefault="009F3776" w:rsidP="009F3776">
          <w:pPr>
            <w:pStyle w:val="457B209899DE4476A73F5F7B57FFD565"/>
          </w:pPr>
          <w:r>
            <w:rPr>
              <w:rFonts w:asciiTheme="majorHAnsi" w:eastAsiaTheme="majorEastAsia" w:hAnsiTheme="majorHAnsi" w:cstheme="majorBidi"/>
              <w:color w:val="4F81BD" w:themeColor="accent1"/>
              <w:sz w:val="88"/>
              <w:szCs w:val="88"/>
            </w:rPr>
            <w:t>[Document title]</w:t>
          </w:r>
        </w:p>
      </w:docPartBody>
    </w:docPart>
    <w:docPart>
      <w:docPartPr>
        <w:name w:val="BAB1241CF21843FF88504BA697FC9825"/>
        <w:category>
          <w:name w:val="General"/>
          <w:gallery w:val="placeholder"/>
        </w:category>
        <w:types>
          <w:type w:val="bbPlcHdr"/>
        </w:types>
        <w:behaviors>
          <w:behavior w:val="content"/>
        </w:behaviors>
        <w:guid w:val="{A9524799-CAD8-441E-A908-4955BB35C63F}"/>
      </w:docPartPr>
      <w:docPartBody>
        <w:p w:rsidR="0024527B" w:rsidRDefault="009F3776" w:rsidP="009F3776">
          <w:pPr>
            <w:pStyle w:val="BAB1241CF21843FF88504BA697FC9825"/>
          </w:pPr>
          <w:r>
            <w:rPr>
              <w:color w:val="365F9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776"/>
    <w:rsid w:val="00053896"/>
    <w:rsid w:val="0012140C"/>
    <w:rsid w:val="001D294C"/>
    <w:rsid w:val="0024527B"/>
    <w:rsid w:val="00360D4D"/>
    <w:rsid w:val="004170E3"/>
    <w:rsid w:val="005847D5"/>
    <w:rsid w:val="00610752"/>
    <w:rsid w:val="00612670"/>
    <w:rsid w:val="00653549"/>
    <w:rsid w:val="00763E52"/>
    <w:rsid w:val="009366BE"/>
    <w:rsid w:val="00990106"/>
    <w:rsid w:val="009E325E"/>
    <w:rsid w:val="009F3776"/>
    <w:rsid w:val="00A42B54"/>
    <w:rsid w:val="00AE502B"/>
    <w:rsid w:val="00C006AB"/>
    <w:rsid w:val="00D927DF"/>
    <w:rsid w:val="00ED60B6"/>
    <w:rsid w:val="00F07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7B209899DE4476A73F5F7B57FFD565">
    <w:name w:val="457B209899DE4476A73F5F7B57FFD565"/>
    <w:rsid w:val="009F3776"/>
  </w:style>
  <w:style w:type="paragraph" w:customStyle="1" w:styleId="BAB1241CF21843FF88504BA697FC9825">
    <w:name w:val="BAB1241CF21843FF88504BA697FC9825"/>
    <w:rsid w:val="009F377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7B209899DE4476A73F5F7B57FFD565">
    <w:name w:val="457B209899DE4476A73F5F7B57FFD565"/>
    <w:rsid w:val="009F3776"/>
  </w:style>
  <w:style w:type="paragraph" w:customStyle="1" w:styleId="BAB1241CF21843FF88504BA697FC9825">
    <w:name w:val="BAB1241CF21843FF88504BA697FC9825"/>
    <w:rsid w:val="009F37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4805</TotalTime>
  <Pages>16</Pages>
  <Words>2370</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Nhung</dc:creator>
  <cp:keywords/>
  <dc:description/>
  <cp:lastModifiedBy>DELL</cp:lastModifiedBy>
  <cp:revision>385</cp:revision>
  <dcterms:created xsi:type="dcterms:W3CDTF">2022-07-25T17:22:00Z</dcterms:created>
  <dcterms:modified xsi:type="dcterms:W3CDTF">2023-03-14T08:53:00Z</dcterms:modified>
</cp:coreProperties>
</file>